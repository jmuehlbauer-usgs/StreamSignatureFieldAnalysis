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765689" w14:textId="77777777" w:rsidR="001E759E" w:rsidRDefault="001E759E" w:rsidP="00E9412F">
      <w:pPr>
        <w:rPr>
          <w:smallCaps/>
        </w:rPr>
      </w:pPr>
      <w:r w:rsidRPr="00BD3C5F">
        <w:rPr>
          <w:rStyle w:val="IntenseEmphasis"/>
        </w:rPr>
        <w:t>Running</w:t>
      </w:r>
      <w:r>
        <w:rPr>
          <w:i/>
          <w:iCs/>
        </w:rPr>
        <w:t xml:space="preserve"> head: </w:t>
      </w:r>
      <w:r w:rsidR="006F677A">
        <w:rPr>
          <w:rStyle w:val="Heading2Char"/>
        </w:rPr>
        <w:t>Landscape controls on stream signatures</w:t>
      </w:r>
    </w:p>
    <w:p w14:paraId="1BE27CBB" w14:textId="3C581503" w:rsidR="001E759E" w:rsidRPr="00E4026D" w:rsidRDefault="00E57085" w:rsidP="00BD3C5F">
      <w:pPr>
        <w:pStyle w:val="Title"/>
      </w:pPr>
      <w:r>
        <w:t>Landscape</w:t>
      </w:r>
      <w:r w:rsidR="00F041A2">
        <w:t xml:space="preserve"> </w:t>
      </w:r>
      <w:r w:rsidR="00E4026D" w:rsidRPr="00E4026D">
        <w:t>c</w:t>
      </w:r>
      <w:r w:rsidR="002C5258">
        <w:t>ontrols on stream</w:t>
      </w:r>
      <w:r w:rsidR="00E4026D" w:rsidRPr="00E4026D">
        <w:t xml:space="preserve"> s</w:t>
      </w:r>
      <w:r w:rsidR="00E4026D">
        <w:t>ignatures</w:t>
      </w:r>
      <w:r w:rsidR="00F041A2">
        <w:t>:</w:t>
      </w:r>
      <w:r w:rsidR="00710D08">
        <w:t xml:space="preserve"> </w:t>
      </w:r>
      <w:r w:rsidR="00F041A2">
        <w:t xml:space="preserve">                </w:t>
      </w:r>
      <w:r>
        <w:t xml:space="preserve">                             </w:t>
      </w:r>
      <w:r w:rsidR="00F041A2">
        <w:t xml:space="preserve">         </w:t>
      </w:r>
      <w:r w:rsidR="0002781B">
        <w:t xml:space="preserve">               </w:t>
      </w:r>
      <w:r w:rsidR="00F76AD1">
        <w:t xml:space="preserve">          </w:t>
      </w:r>
      <w:r w:rsidR="0002781B">
        <w:t>the forest edge a</w:t>
      </w:r>
      <w:r w:rsidR="00F041A2">
        <w:t>s the stream boundary for ter</w:t>
      </w:r>
      <w:bookmarkStart w:id="0" w:name="_GoBack"/>
      <w:bookmarkEnd w:id="0"/>
      <w:r w:rsidR="00F041A2">
        <w:t xml:space="preserve">restrial food </w:t>
      </w:r>
      <w:commentRangeStart w:id="1"/>
      <w:r w:rsidR="00F041A2">
        <w:t>webs</w:t>
      </w:r>
      <w:commentRangeEnd w:id="1"/>
      <w:r w:rsidR="00FB0E5B">
        <w:rPr>
          <w:rStyle w:val="CommentReference"/>
          <w:rFonts w:eastAsiaTheme="minorEastAsia" w:cstheme="minorBidi"/>
          <w:b w:val="0"/>
          <w:bCs w:val="0"/>
        </w:rPr>
        <w:commentReference w:id="1"/>
      </w:r>
    </w:p>
    <w:p w14:paraId="5AD7E18B" w14:textId="039F39BD" w:rsidR="001E759E" w:rsidRPr="00E4026D" w:rsidRDefault="001E759E" w:rsidP="00BD3C5F">
      <w:pPr>
        <w:pStyle w:val="Heading2"/>
      </w:pPr>
      <w:r w:rsidRPr="00E4026D">
        <w:t>Jeffrey D. Muehlbauer</w:t>
      </w:r>
      <w:r w:rsidRPr="00E4026D">
        <w:rPr>
          <w:vertAlign w:val="superscript"/>
        </w:rPr>
        <w:t>1,</w:t>
      </w:r>
      <w:r w:rsidR="00D83C64">
        <w:rPr>
          <w:vertAlign w:val="superscript"/>
        </w:rPr>
        <w:t xml:space="preserve"> 2</w:t>
      </w:r>
      <w:r w:rsidR="00E4026D">
        <w:t xml:space="preserve">, </w:t>
      </w:r>
      <w:r w:rsidR="00D22458">
        <w:t>Patrick A. Clay</w:t>
      </w:r>
      <w:r w:rsidR="00D22458">
        <w:rPr>
          <w:vertAlign w:val="superscript"/>
        </w:rPr>
        <w:t>1,</w:t>
      </w:r>
      <w:r w:rsidR="00D83C64">
        <w:rPr>
          <w:vertAlign w:val="superscript"/>
        </w:rPr>
        <w:t xml:space="preserve"> 3</w:t>
      </w:r>
      <w:r w:rsidR="00D22458">
        <w:t xml:space="preserve">, </w:t>
      </w:r>
      <w:r w:rsidR="00E4026D">
        <w:t>Klement Tockner</w:t>
      </w:r>
      <w:r w:rsidR="00D83C64">
        <w:rPr>
          <w:vertAlign w:val="superscript"/>
        </w:rPr>
        <w:t>4</w:t>
      </w:r>
      <w:r w:rsidR="00D22458">
        <w:rPr>
          <w:vertAlign w:val="superscript"/>
        </w:rPr>
        <w:t>,</w:t>
      </w:r>
      <w:r w:rsidR="00D83C64">
        <w:rPr>
          <w:vertAlign w:val="superscript"/>
        </w:rPr>
        <w:t xml:space="preserve"> 5</w:t>
      </w:r>
      <w:r w:rsidR="00E4026D">
        <w:t>,</w:t>
      </w:r>
      <w:r w:rsidRPr="00E4026D">
        <w:t xml:space="preserve"> </w:t>
      </w:r>
      <w:r w:rsidR="00E4026D">
        <w:t xml:space="preserve">and </w:t>
      </w:r>
      <w:r w:rsidRPr="00E4026D">
        <w:t>Martin W. Doyle</w:t>
      </w:r>
      <w:r w:rsidR="00D83C64">
        <w:rPr>
          <w:vertAlign w:val="superscript"/>
        </w:rPr>
        <w:t>6</w:t>
      </w:r>
    </w:p>
    <w:p w14:paraId="26F47E42" w14:textId="77777777" w:rsidR="001E759E" w:rsidRDefault="001E759E" w:rsidP="00BD3C5F">
      <w:pPr>
        <w:pStyle w:val="References"/>
      </w:pPr>
      <w:r w:rsidRPr="007D2915">
        <w:rPr>
          <w:vertAlign w:val="superscript"/>
        </w:rPr>
        <w:t>1</w:t>
      </w:r>
      <w:r w:rsidRPr="007D2915">
        <w:t>Curriculum for the Environment &amp; Ecology, University of North Carolina at Chapel Hill, Chapel Hill, North Carolina, USA</w:t>
      </w:r>
    </w:p>
    <w:p w14:paraId="5A0B58DE" w14:textId="6451E449" w:rsidR="00D83C64" w:rsidRDefault="00D83C64" w:rsidP="00BD3C5F">
      <w:pPr>
        <w:pStyle w:val="References"/>
      </w:pPr>
      <w:r>
        <w:rPr>
          <w:vertAlign w:val="superscript"/>
        </w:rPr>
        <w:t>2</w:t>
      </w:r>
      <w:r w:rsidRPr="00DE6B44">
        <w:t xml:space="preserve">US Geological Survey, Grand Canyon Monitoring and Research Center, Flagstaff, Arizona, USA; Email: </w:t>
      </w:r>
      <w:hyperlink r:id="rId10" w:history="1">
        <w:r w:rsidRPr="00DE6B44">
          <w:rPr>
            <w:rStyle w:val="Hyperlink"/>
          </w:rPr>
          <w:t>jmuehlbauer@usgs</w:t>
        </w:r>
      </w:hyperlink>
      <w:r w:rsidRPr="00DE6B44">
        <w:rPr>
          <w:rStyle w:val="Hyperlink"/>
        </w:rPr>
        <w:t>.gov</w:t>
      </w:r>
      <w:r w:rsidRPr="00DE6B44">
        <w:t xml:space="preserve"> </w:t>
      </w:r>
    </w:p>
    <w:p w14:paraId="0C9C633A" w14:textId="67FAFC49" w:rsidR="00D22458" w:rsidRPr="00D22458" w:rsidRDefault="00D83C64" w:rsidP="00BD3C5F">
      <w:pPr>
        <w:pStyle w:val="References"/>
      </w:pPr>
      <w:r>
        <w:rPr>
          <w:vertAlign w:val="superscript"/>
        </w:rPr>
        <w:t>3</w:t>
      </w:r>
      <w:r w:rsidR="00BE428B">
        <w:t>Department of Biosciences</w:t>
      </w:r>
      <w:r w:rsidR="00D22458">
        <w:t>, Rice University, Houston, Texas</w:t>
      </w:r>
      <w:r w:rsidR="00BE428B">
        <w:t>, USA</w:t>
      </w:r>
    </w:p>
    <w:p w14:paraId="669752DA" w14:textId="00643A05" w:rsidR="00E4026D" w:rsidRPr="007D2915" w:rsidRDefault="00D83C64" w:rsidP="00BD3C5F">
      <w:pPr>
        <w:pStyle w:val="References"/>
      </w:pPr>
      <w:r>
        <w:rPr>
          <w:vertAlign w:val="superscript"/>
        </w:rPr>
        <w:t>4</w:t>
      </w:r>
      <w:r w:rsidR="00E4026D" w:rsidRPr="007D2915">
        <w:t>Leibniz</w:t>
      </w:r>
      <w:r w:rsidR="0053058C">
        <w:t>-</w:t>
      </w:r>
      <w:r w:rsidR="00E4026D" w:rsidRPr="007D2915">
        <w:t>Institute of Freshwater Ecology and Inland Fisheries (IGB), Berlin, Germany</w:t>
      </w:r>
    </w:p>
    <w:p w14:paraId="56526A88" w14:textId="28EC6732" w:rsidR="00E4026D" w:rsidRDefault="00D83C64" w:rsidP="00BD3C5F">
      <w:pPr>
        <w:pStyle w:val="References"/>
      </w:pPr>
      <w:r>
        <w:rPr>
          <w:vertAlign w:val="superscript"/>
        </w:rPr>
        <w:t>5</w:t>
      </w:r>
      <w:r w:rsidR="00E4026D" w:rsidRPr="007D2915">
        <w:t>Institute of Biology, Fre</w:t>
      </w:r>
      <w:r w:rsidR="0049324D">
        <w:t>i</w:t>
      </w:r>
      <w:r w:rsidR="00E4026D" w:rsidRPr="007D2915">
        <w:t>e Universit</w:t>
      </w:r>
      <w:r w:rsidR="0049324D">
        <w:t>ät</w:t>
      </w:r>
      <w:r w:rsidR="00E4026D" w:rsidRPr="007D2915">
        <w:t xml:space="preserve"> Berlin, Berlin, Germany</w:t>
      </w:r>
    </w:p>
    <w:p w14:paraId="32CDCE7B" w14:textId="0CE0A014" w:rsidR="001E759E" w:rsidRPr="007D2915" w:rsidRDefault="00D83C64" w:rsidP="00BD3C5F">
      <w:pPr>
        <w:pStyle w:val="References"/>
      </w:pPr>
      <w:r>
        <w:rPr>
          <w:vertAlign w:val="superscript"/>
        </w:rPr>
        <w:t>6</w:t>
      </w:r>
      <w:r w:rsidR="001E759E" w:rsidRPr="007D2915">
        <w:t>Nicholas School of the Environment, Duke University, Durham, North Carolina, USA</w:t>
      </w:r>
    </w:p>
    <w:p w14:paraId="1C770DD1" w14:textId="48879FFD" w:rsidR="001E759E" w:rsidRPr="00DE6B44" w:rsidRDefault="001E759E" w:rsidP="00BD3C5F">
      <w:pPr>
        <w:pStyle w:val="References"/>
      </w:pPr>
      <w:r w:rsidRPr="00DE6B44">
        <w:br w:type="page"/>
      </w:r>
    </w:p>
    <w:p w14:paraId="1E59C932" w14:textId="77777777" w:rsidR="001E759E" w:rsidRDefault="001E759E" w:rsidP="001E759E">
      <w:pPr>
        <w:rPr>
          <w:i/>
          <w:iCs/>
        </w:rPr>
      </w:pPr>
      <w:r w:rsidRPr="00BD3C5F">
        <w:rPr>
          <w:rStyle w:val="IntenseEmphasis"/>
        </w:rPr>
        <w:lastRenderedPageBreak/>
        <w:t>Abstract</w:t>
      </w:r>
    </w:p>
    <w:p w14:paraId="75883477" w14:textId="1FA064F7" w:rsidR="004838A2" w:rsidRDefault="00585DC5" w:rsidP="001E759E">
      <w:pPr>
        <w:ind w:firstLine="720"/>
        <w:rPr>
          <w:iCs/>
        </w:rPr>
      </w:pPr>
      <w:r>
        <w:rPr>
          <w:iCs/>
        </w:rPr>
        <w:t>Ecological resource subsidies of energy and nutrients can be an important</w:t>
      </w:r>
      <w:r w:rsidR="00382A28">
        <w:rPr>
          <w:iCs/>
        </w:rPr>
        <w:t>, high-magnitude</w:t>
      </w:r>
      <w:r>
        <w:rPr>
          <w:iCs/>
        </w:rPr>
        <w:t xml:space="preserve"> component </w:t>
      </w:r>
      <w:r w:rsidR="00D43BDC">
        <w:rPr>
          <w:iCs/>
        </w:rPr>
        <w:t>of recipient food webs a</w:t>
      </w:r>
      <w:r>
        <w:rPr>
          <w:iCs/>
        </w:rPr>
        <w:t xml:space="preserve">cross a range of ecosystems. However, relatively few studies have documented the </w:t>
      </w:r>
      <w:r w:rsidR="0098473F">
        <w:rPr>
          <w:iCs/>
        </w:rPr>
        <w:t>distance these subsidies can travel</w:t>
      </w:r>
      <w:r w:rsidR="00D43BDC">
        <w:rPr>
          <w:iCs/>
        </w:rPr>
        <w:t xml:space="preserve"> through</w:t>
      </w:r>
      <w:r w:rsidR="00235BE6">
        <w:rPr>
          <w:iCs/>
        </w:rPr>
        <w:t xml:space="preserve"> </w:t>
      </w:r>
      <w:r w:rsidR="00382A28">
        <w:rPr>
          <w:iCs/>
        </w:rPr>
        <w:t>ecosystems</w:t>
      </w:r>
      <w:r w:rsidR="00235BE6">
        <w:rPr>
          <w:iCs/>
        </w:rPr>
        <w:t>:</w:t>
      </w:r>
      <w:r w:rsidR="0098473F">
        <w:rPr>
          <w:iCs/>
        </w:rPr>
        <w:t xml:space="preserve"> if a subsidy’s effect i</w:t>
      </w:r>
      <w:r w:rsidR="00382A28">
        <w:rPr>
          <w:iCs/>
        </w:rPr>
        <w:t xml:space="preserve">s entirely localized at ecotones </w:t>
      </w:r>
      <w:r w:rsidR="0098473F">
        <w:rPr>
          <w:iCs/>
        </w:rPr>
        <w:t>or if it is more perfuse</w:t>
      </w:r>
      <w:r>
        <w:rPr>
          <w:iCs/>
        </w:rPr>
        <w:t xml:space="preserve"> </w:t>
      </w:r>
      <w:r w:rsidR="0098473F">
        <w:rPr>
          <w:iCs/>
        </w:rPr>
        <w:t>throughout the landscape.</w:t>
      </w:r>
      <w:r>
        <w:rPr>
          <w:iCs/>
        </w:rPr>
        <w:t xml:space="preserve"> </w:t>
      </w:r>
      <w:r w:rsidR="004838A2">
        <w:rPr>
          <w:iCs/>
        </w:rPr>
        <w:t>Fundamentally, the spatially-extensiv</w:t>
      </w:r>
      <w:r w:rsidR="00235BE6">
        <w:rPr>
          <w:iCs/>
        </w:rPr>
        <w:t xml:space="preserve">e transmission of subsidies </w:t>
      </w:r>
      <w:r w:rsidR="004838A2">
        <w:rPr>
          <w:iCs/>
        </w:rPr>
        <w:t>challenge</w:t>
      </w:r>
      <w:r w:rsidR="00235BE6">
        <w:rPr>
          <w:iCs/>
        </w:rPr>
        <w:t>s</w:t>
      </w:r>
      <w:r w:rsidR="004838A2">
        <w:rPr>
          <w:iCs/>
        </w:rPr>
        <w:t xml:space="preserve"> traditional notions of the borders of ecosystems, suggesting both that these borders are more </w:t>
      </w:r>
      <w:r w:rsidR="00235BE6">
        <w:rPr>
          <w:iCs/>
        </w:rPr>
        <w:t>open</w:t>
      </w:r>
      <w:r w:rsidR="004838A2">
        <w:rPr>
          <w:iCs/>
        </w:rPr>
        <w:t xml:space="preserve"> tha</w:t>
      </w:r>
      <w:r w:rsidR="00235BE6">
        <w:rPr>
          <w:iCs/>
        </w:rPr>
        <w:t>n</w:t>
      </w:r>
      <w:r w:rsidR="004838A2">
        <w:rPr>
          <w:iCs/>
        </w:rPr>
        <w:t xml:space="preserve"> generally acknowledged, and that the food web</w:t>
      </w:r>
      <w:r w:rsidR="00912038">
        <w:rPr>
          <w:iCs/>
        </w:rPr>
        <w:t xml:space="preserve"> boundary of an ecosystem (</w:t>
      </w:r>
      <w:r w:rsidR="004838A2">
        <w:rPr>
          <w:iCs/>
        </w:rPr>
        <w:t xml:space="preserve">the distance </w:t>
      </w:r>
      <w:r w:rsidR="00F81939">
        <w:rPr>
          <w:iCs/>
        </w:rPr>
        <w:t>where</w:t>
      </w:r>
      <w:r w:rsidR="004838A2">
        <w:rPr>
          <w:iCs/>
        </w:rPr>
        <w:t xml:space="preserve"> a subsidy is no longer present) may differ from other ecological borders </w:t>
      </w:r>
      <w:r w:rsidR="00F81939">
        <w:rPr>
          <w:iCs/>
        </w:rPr>
        <w:t xml:space="preserve">that are </w:t>
      </w:r>
      <w:r w:rsidR="004838A2">
        <w:rPr>
          <w:iCs/>
        </w:rPr>
        <w:t>based on landscape structural conditions.</w:t>
      </w:r>
      <w:r w:rsidR="001D1AEC">
        <w:rPr>
          <w:iCs/>
        </w:rPr>
        <w:t xml:space="preserve"> </w:t>
      </w:r>
    </w:p>
    <w:p w14:paraId="4FF8CC84" w14:textId="536B33FC" w:rsidR="008C4E1D" w:rsidRDefault="00C9769A" w:rsidP="001E759E">
      <w:pPr>
        <w:ind w:firstLine="720"/>
        <w:rPr>
          <w:iCs/>
        </w:rPr>
      </w:pPr>
      <w:r>
        <w:rPr>
          <w:iCs/>
        </w:rPr>
        <w:t>W</w:t>
      </w:r>
      <w:r w:rsidR="0098473F">
        <w:rPr>
          <w:iCs/>
        </w:rPr>
        <w:t xml:space="preserve">e use arthropod predator community and stable isotope data to </w:t>
      </w:r>
      <w:r w:rsidR="00382A28">
        <w:rPr>
          <w:iCs/>
        </w:rPr>
        <w:t>quantify</w:t>
      </w:r>
      <w:r w:rsidR="0098473F">
        <w:rPr>
          <w:iCs/>
        </w:rPr>
        <w:t xml:space="preserve"> </w:t>
      </w:r>
      <w:r w:rsidR="00D63D44">
        <w:rPr>
          <w:iCs/>
        </w:rPr>
        <w:t>the distance</w:t>
      </w:r>
      <w:r w:rsidR="0098473F">
        <w:rPr>
          <w:iCs/>
        </w:rPr>
        <w:t xml:space="preserve"> ecological subsidies travel from streams and rivers into </w:t>
      </w:r>
      <w:r w:rsidR="00985F34">
        <w:rPr>
          <w:iCs/>
        </w:rPr>
        <w:t xml:space="preserve">adjacent </w:t>
      </w:r>
      <w:r w:rsidR="0098473F">
        <w:rPr>
          <w:iCs/>
        </w:rPr>
        <w:t xml:space="preserve">terrestrial </w:t>
      </w:r>
      <w:r w:rsidR="000D7EE5">
        <w:rPr>
          <w:iCs/>
        </w:rPr>
        <w:t>landscapes</w:t>
      </w:r>
      <w:r w:rsidR="0098473F">
        <w:rPr>
          <w:iCs/>
        </w:rPr>
        <w:t>. Using data from 46 sites in the</w:t>
      </w:r>
      <w:r w:rsidR="00D43BDC">
        <w:rPr>
          <w:iCs/>
        </w:rPr>
        <w:t xml:space="preserve"> USA and Europe </w:t>
      </w:r>
      <w:r w:rsidR="0098473F">
        <w:rPr>
          <w:iCs/>
        </w:rPr>
        <w:t>rang</w:t>
      </w:r>
      <w:r w:rsidR="00235BE6">
        <w:rPr>
          <w:iCs/>
        </w:rPr>
        <w:t>ing</w:t>
      </w:r>
      <w:r w:rsidR="0098473F">
        <w:rPr>
          <w:iCs/>
        </w:rPr>
        <w:t xml:space="preserve"> from headwater Appalachian streams to the</w:t>
      </w:r>
      <w:r w:rsidR="00235BE6">
        <w:rPr>
          <w:iCs/>
        </w:rPr>
        <w:t xml:space="preserve"> </w:t>
      </w:r>
      <w:r w:rsidR="0098473F">
        <w:rPr>
          <w:iCs/>
        </w:rPr>
        <w:t xml:space="preserve">Danube River, we compute spatially-explicit “stream signatures” in terrestrial food webs and assess the </w:t>
      </w:r>
      <w:r w:rsidR="00D81328">
        <w:rPr>
          <w:iCs/>
        </w:rPr>
        <w:t>hydrogeomorphic</w:t>
      </w:r>
      <w:r w:rsidR="00240D5D">
        <w:rPr>
          <w:iCs/>
        </w:rPr>
        <w:t xml:space="preserve">, topographic, and </w:t>
      </w:r>
      <w:r w:rsidR="00951791">
        <w:rPr>
          <w:iCs/>
        </w:rPr>
        <w:t>vegetation</w:t>
      </w:r>
      <w:r w:rsidR="00D81328">
        <w:rPr>
          <w:iCs/>
        </w:rPr>
        <w:t xml:space="preserve"> landscape</w:t>
      </w:r>
      <w:r w:rsidR="0098473F">
        <w:rPr>
          <w:iCs/>
        </w:rPr>
        <w:t xml:space="preserve"> conditions that</w:t>
      </w:r>
      <w:r w:rsidR="00D81328">
        <w:rPr>
          <w:iCs/>
        </w:rPr>
        <w:t xml:space="preserve"> affect </w:t>
      </w:r>
      <w:r w:rsidR="00D43BDC">
        <w:rPr>
          <w:iCs/>
        </w:rPr>
        <w:t>the stream signature</w:t>
      </w:r>
      <w:r w:rsidR="00D81328">
        <w:rPr>
          <w:iCs/>
        </w:rPr>
        <w:t xml:space="preserve">. We </w:t>
      </w:r>
      <w:r w:rsidR="00985F34">
        <w:rPr>
          <w:iCs/>
        </w:rPr>
        <w:t xml:space="preserve">show </w:t>
      </w:r>
      <w:r w:rsidR="00D81328">
        <w:rPr>
          <w:iCs/>
        </w:rPr>
        <w:t xml:space="preserve">that most of the subsidy </w:t>
      </w:r>
      <w:r w:rsidR="00235BE6">
        <w:rPr>
          <w:iCs/>
        </w:rPr>
        <w:t>remain</w:t>
      </w:r>
      <w:r w:rsidR="00985F34">
        <w:rPr>
          <w:iCs/>
        </w:rPr>
        <w:t>s</w:t>
      </w:r>
      <w:r w:rsidR="008C4E1D">
        <w:rPr>
          <w:iCs/>
        </w:rPr>
        <w:t xml:space="preserve"> within 1 m of the stream; nonetheless,</w:t>
      </w:r>
      <w:r w:rsidR="00D81328">
        <w:rPr>
          <w:iCs/>
        </w:rPr>
        <w:t xml:space="preserve"> </w:t>
      </w:r>
      <w:r w:rsidR="008C4E1D">
        <w:rPr>
          <w:iCs/>
        </w:rPr>
        <w:t xml:space="preserve">overall </w:t>
      </w:r>
      <w:r w:rsidR="00D81328">
        <w:rPr>
          <w:iCs/>
        </w:rPr>
        <w:t xml:space="preserve">a 10% aquatic signal was still present at distances </w:t>
      </w:r>
      <w:r w:rsidR="009271D9">
        <w:rPr>
          <w:iCs/>
        </w:rPr>
        <w:t>80</w:t>
      </w:r>
      <w:r w:rsidR="00C529D7">
        <w:rPr>
          <w:rFonts w:cs="Times New Roman"/>
          <w:iCs/>
        </w:rPr>
        <w:t>–</w:t>
      </w:r>
      <w:r w:rsidR="009271D9">
        <w:rPr>
          <w:iCs/>
        </w:rPr>
        <w:t>35</w:t>
      </w:r>
      <w:r w:rsidR="00D81328">
        <w:rPr>
          <w:iCs/>
        </w:rPr>
        <w:t>0 m away from the stream banks</w:t>
      </w:r>
      <w:r w:rsidR="00685F54">
        <w:rPr>
          <w:iCs/>
        </w:rPr>
        <w:t xml:space="preserve">, </w:t>
      </w:r>
      <w:r w:rsidR="0062100C">
        <w:rPr>
          <w:iCs/>
        </w:rPr>
        <w:t>an area encompassing</w:t>
      </w:r>
      <w:r w:rsidR="00685F54">
        <w:rPr>
          <w:iCs/>
        </w:rPr>
        <w:t xml:space="preserve"> ~ </w:t>
      </w:r>
      <w:r w:rsidR="0062100C">
        <w:rPr>
          <w:iCs/>
        </w:rPr>
        <w:t>3/4</w:t>
      </w:r>
      <w:r w:rsidR="00685F54">
        <w:rPr>
          <w:iCs/>
        </w:rPr>
        <w:t xml:space="preserve"> of </w:t>
      </w:r>
      <w:r w:rsidR="008C4E1D">
        <w:rPr>
          <w:iCs/>
        </w:rPr>
        <w:t xml:space="preserve">all land </w:t>
      </w:r>
      <w:r w:rsidR="00685F54">
        <w:rPr>
          <w:iCs/>
        </w:rPr>
        <w:t xml:space="preserve">in a given </w:t>
      </w:r>
      <w:r w:rsidR="003021CE">
        <w:rPr>
          <w:iCs/>
        </w:rPr>
        <w:t>catchment</w:t>
      </w:r>
      <w:r w:rsidR="00685F54">
        <w:rPr>
          <w:iCs/>
        </w:rPr>
        <w:t xml:space="preserve">. </w:t>
      </w:r>
    </w:p>
    <w:p w14:paraId="0551A701" w14:textId="7919E009" w:rsidR="001E759E" w:rsidRPr="001E759E" w:rsidRDefault="00685F54" w:rsidP="001E759E">
      <w:pPr>
        <w:ind w:firstLine="720"/>
        <w:rPr>
          <w:iCs/>
        </w:rPr>
      </w:pPr>
      <w:r>
        <w:rPr>
          <w:iCs/>
        </w:rPr>
        <w:t>D</w:t>
      </w:r>
      <w:r w:rsidR="00C529D7">
        <w:rPr>
          <w:iCs/>
        </w:rPr>
        <w:t>onor ecosystem size</w:t>
      </w:r>
      <w:r>
        <w:rPr>
          <w:iCs/>
        </w:rPr>
        <w:t xml:space="preserve"> minimally affected stream signatures, and they were unaffected by in-channel geomorphic complexity. However, </w:t>
      </w:r>
      <w:r w:rsidR="00FF6262">
        <w:rPr>
          <w:iCs/>
        </w:rPr>
        <w:t>cross</w:t>
      </w:r>
      <w:r w:rsidR="00F35D31">
        <w:rPr>
          <w:iCs/>
        </w:rPr>
        <w:t>-</w:t>
      </w:r>
      <w:r w:rsidR="00FF6262">
        <w:rPr>
          <w:iCs/>
        </w:rPr>
        <w:t xml:space="preserve">sectional morphology, particularly steep breaks in bank slope, </w:t>
      </w:r>
      <w:r>
        <w:rPr>
          <w:iCs/>
        </w:rPr>
        <w:t>did strongly influence stream signatures, as did</w:t>
      </w:r>
      <w:r w:rsidR="00C529D7">
        <w:rPr>
          <w:iCs/>
        </w:rPr>
        <w:t xml:space="preserve"> </w:t>
      </w:r>
      <w:r w:rsidR="00FF6262">
        <w:rPr>
          <w:iCs/>
        </w:rPr>
        <w:t>abrupt</w:t>
      </w:r>
      <w:r w:rsidR="00D81328">
        <w:rPr>
          <w:iCs/>
        </w:rPr>
        <w:t xml:space="preserve"> veg</w:t>
      </w:r>
      <w:r w:rsidR="00C529D7">
        <w:rPr>
          <w:iCs/>
        </w:rPr>
        <w:t xml:space="preserve">etation boundaries between </w:t>
      </w:r>
      <w:r w:rsidR="00D81328">
        <w:rPr>
          <w:iCs/>
        </w:rPr>
        <w:t xml:space="preserve">open riparian zones and dense upland forests. </w:t>
      </w:r>
      <w:r w:rsidR="00D43BDC">
        <w:rPr>
          <w:iCs/>
        </w:rPr>
        <w:t>T</w:t>
      </w:r>
      <w:r w:rsidR="00D81328">
        <w:rPr>
          <w:iCs/>
        </w:rPr>
        <w:t xml:space="preserve">he magnitude of the subsidy at </w:t>
      </w:r>
      <w:r w:rsidR="00F35D31">
        <w:rPr>
          <w:iCs/>
        </w:rPr>
        <w:t xml:space="preserve">such </w:t>
      </w:r>
      <w:r w:rsidR="00D81328">
        <w:rPr>
          <w:iCs/>
        </w:rPr>
        <w:t>riparian–upland boundar</w:t>
      </w:r>
      <w:r w:rsidR="00D43BDC">
        <w:rPr>
          <w:iCs/>
        </w:rPr>
        <w:t>ies</w:t>
      </w:r>
      <w:r w:rsidR="00D81328">
        <w:rPr>
          <w:iCs/>
        </w:rPr>
        <w:t xml:space="preserve"> was often equ</w:t>
      </w:r>
      <w:r w:rsidR="00D43BDC">
        <w:rPr>
          <w:iCs/>
        </w:rPr>
        <w:t>ivalent</w:t>
      </w:r>
      <w:r w:rsidR="00C529D7">
        <w:rPr>
          <w:iCs/>
        </w:rPr>
        <w:t xml:space="preserve"> to its</w:t>
      </w:r>
      <w:r w:rsidR="00D81328">
        <w:rPr>
          <w:iCs/>
        </w:rPr>
        <w:t xml:space="preserve"> magnitude at the stream banks, </w:t>
      </w:r>
      <w:r w:rsidR="00D81328">
        <w:rPr>
          <w:iCs/>
        </w:rPr>
        <w:lastRenderedPageBreak/>
        <w:t>and stream signature distance decay curves were reset at these boundaries.</w:t>
      </w:r>
      <w:r w:rsidR="00F81939">
        <w:rPr>
          <w:iCs/>
        </w:rPr>
        <w:t xml:space="preserve"> We conclude that</w:t>
      </w:r>
      <w:r w:rsidR="00D43BDC">
        <w:rPr>
          <w:iCs/>
        </w:rPr>
        <w:t xml:space="preserve"> although the hydrogeomorphic boundary of a stream is often defined as its banks, the more important stream boundary for food webs</w:t>
      </w:r>
      <w:r w:rsidR="00F81939">
        <w:rPr>
          <w:iCs/>
        </w:rPr>
        <w:t xml:space="preserve"> i</w:t>
      </w:r>
      <w:r w:rsidR="00D43BDC">
        <w:rPr>
          <w:iCs/>
        </w:rPr>
        <w:t>s the forest, rather than the water’s, edge.</w:t>
      </w:r>
    </w:p>
    <w:p w14:paraId="288088E3" w14:textId="4E937A47" w:rsidR="001E759E" w:rsidRDefault="001E759E" w:rsidP="004D69AD">
      <w:pPr>
        <w:ind w:left="720" w:hanging="720"/>
        <w:rPr>
          <w:i/>
          <w:iCs/>
        </w:rPr>
      </w:pPr>
      <w:r w:rsidRPr="006F7A92">
        <w:rPr>
          <w:i/>
          <w:iCs/>
        </w:rPr>
        <w:t>Key</w:t>
      </w:r>
      <w:r>
        <w:rPr>
          <w:i/>
          <w:iCs/>
        </w:rPr>
        <w:t xml:space="preserve"> </w:t>
      </w:r>
      <w:r w:rsidRPr="00BD3C5F">
        <w:rPr>
          <w:rStyle w:val="IntenseEmphasis"/>
        </w:rPr>
        <w:t>words</w:t>
      </w:r>
      <w:r>
        <w:rPr>
          <w:i/>
          <w:iCs/>
        </w:rPr>
        <w:t>:</w:t>
      </w:r>
      <w:r>
        <w:t xml:space="preserve"> </w:t>
      </w:r>
      <w:r w:rsidR="00D22CE2" w:rsidRPr="00A966F4">
        <w:rPr>
          <w:rStyle w:val="IntenseEmphasis"/>
        </w:rPr>
        <w:t>Aquatic</w:t>
      </w:r>
      <w:r w:rsidR="00D22CE2" w:rsidRPr="00972DF8">
        <w:rPr>
          <w:i/>
          <w:iCs/>
        </w:rPr>
        <w:t xml:space="preserve"> subsidies; stream; food webs; </w:t>
      </w:r>
      <w:r w:rsidR="00297E64">
        <w:rPr>
          <w:i/>
          <w:iCs/>
        </w:rPr>
        <w:t xml:space="preserve">geomorphology; </w:t>
      </w:r>
      <w:r w:rsidR="00297E64" w:rsidRPr="00972DF8">
        <w:rPr>
          <w:i/>
          <w:iCs/>
        </w:rPr>
        <w:t>distance</w:t>
      </w:r>
      <w:r w:rsidR="00297E64">
        <w:rPr>
          <w:i/>
          <w:iCs/>
        </w:rPr>
        <w:t xml:space="preserve">; </w:t>
      </w:r>
      <w:r w:rsidR="006F677A">
        <w:rPr>
          <w:i/>
          <w:iCs/>
        </w:rPr>
        <w:t xml:space="preserve">vegetation </w:t>
      </w:r>
      <w:r w:rsidR="000048E8">
        <w:rPr>
          <w:i/>
          <w:iCs/>
        </w:rPr>
        <w:t>boundaries</w:t>
      </w:r>
      <w:r w:rsidR="0031709A">
        <w:rPr>
          <w:i/>
          <w:iCs/>
        </w:rPr>
        <w:t>;</w:t>
      </w:r>
      <w:r w:rsidR="0049324D">
        <w:rPr>
          <w:i/>
          <w:iCs/>
        </w:rPr>
        <w:t xml:space="preserve"> ecotone</w:t>
      </w:r>
      <w:r w:rsidR="0031709A">
        <w:rPr>
          <w:i/>
          <w:iCs/>
        </w:rPr>
        <w:t>;</w:t>
      </w:r>
      <w:r w:rsidR="0049324D">
        <w:rPr>
          <w:i/>
          <w:iCs/>
        </w:rPr>
        <w:t xml:space="preserve"> ecosystem</w:t>
      </w:r>
      <w:r>
        <w:rPr>
          <w:i/>
          <w:iCs/>
        </w:rPr>
        <w:br w:type="page"/>
      </w:r>
    </w:p>
    <w:p w14:paraId="661036CB" w14:textId="77777777" w:rsidR="004665BA" w:rsidRDefault="001E759E" w:rsidP="00BD3C5F">
      <w:pPr>
        <w:pStyle w:val="Heading1"/>
      </w:pPr>
      <w:commentRangeStart w:id="2"/>
      <w:r>
        <w:lastRenderedPageBreak/>
        <w:t>Introduction</w:t>
      </w:r>
      <w:commentRangeEnd w:id="2"/>
      <w:r w:rsidR="00E4562B">
        <w:rPr>
          <w:rStyle w:val="CommentReference"/>
          <w:rFonts w:eastAsiaTheme="minorEastAsia" w:cstheme="minorBidi"/>
          <w:bCs w:val="0"/>
          <w:smallCaps w:val="0"/>
        </w:rPr>
        <w:commentReference w:id="2"/>
      </w:r>
    </w:p>
    <w:p w14:paraId="12E7C01F" w14:textId="7EBAC595" w:rsidR="008D1ECD" w:rsidRDefault="004F0D7E" w:rsidP="008D1ECD">
      <w:r>
        <w:tab/>
        <w:t>Ecological subsidies</w:t>
      </w:r>
      <w:r w:rsidR="00A64F7A">
        <w:t xml:space="preserve"> are resources that are transferred across traditional ecosystem boundaries </w:t>
      </w:r>
      <w:commentRangeStart w:id="3"/>
      <w:r w:rsidR="00A64F7A">
        <w:t xml:space="preserve">(e.g., from salt or fresh water to land), </w:t>
      </w:r>
      <w:commentRangeEnd w:id="3"/>
      <w:r w:rsidR="002C4CBC">
        <w:rPr>
          <w:rStyle w:val="CommentReference"/>
        </w:rPr>
        <w:commentReference w:id="3"/>
      </w:r>
      <w:r w:rsidR="00A64F7A">
        <w:t xml:space="preserve">providing nutrients and energy from a donor to a recipient food web </w:t>
      </w:r>
      <w:r w:rsidR="00506D3D">
        <w:fldChar w:fldCharType="begin"/>
      </w:r>
      <w:r w:rsidR="00D82CB0">
        <w:instrText xml:space="preserve"> ADDIN EN.CITE &lt;EndNote&gt;&lt;Cite&gt;&lt;Author&gt;Polis&lt;/Author&gt;&lt;Year&gt;1997&lt;/Year&gt;&lt;RecNum&gt;1921&lt;/RecNum&gt;&lt;DisplayText&gt;(Polis et al. 1997)&lt;/DisplayText&gt;&lt;record&gt;&lt;rec-number&gt;1921&lt;/rec-number&gt;&lt;foreign-keys&gt;&lt;key app="EN" db-id="xwsaxrrty5wxrbe5ftq5zdvo0ddrvezpfas0"&gt;1921&lt;/key&gt;&lt;/foreign-keys&gt;&lt;ref-type name="Journal Article"&gt;17&lt;/ref-type&gt;&lt;contributors&gt;&lt;authors&gt;&lt;author&gt;Polis, Gary A.&lt;/author&gt;&lt;author&gt;Anderson, Wendy B.&lt;/author&gt;&lt;author&gt;Holt, Robert D.&lt;/author&gt;&lt;/authors&gt;&lt;/contributors&gt;&lt;titles&gt;&lt;title&gt;Toward an integration of landscape and food web ecology: the dynamics of spatially subsidized food webs&lt;/title&gt;&lt;secondary-title&gt;Annual Review of Ecology and Systematics&lt;/secondary-title&gt;&lt;alt-title&gt;Annu. Rev. Ecol. Syst.&lt;/alt-title&gt;&lt;/titles&gt;&lt;periodical&gt;&lt;full-title&gt;Annual Review of Ecology and Systematics&lt;/full-title&gt;&lt;/periodical&gt;&lt;pages&gt;289–316&lt;/pages&gt;&lt;volume&gt;28&lt;/volume&gt;&lt;number&gt;1&lt;/number&gt;&lt;dates&gt;&lt;year&gt;1997&lt;/year&gt;&lt;/dates&gt;&lt;urls&gt;&lt;related-urls&gt;&lt;url&gt;http://arjournals.annualreviews.org/doi/abs/10.1146/annurev.ecolsys.28.1.289&lt;/url&gt;&lt;/related-urls&gt;&lt;/urls&gt;&lt;electronic-resource-num&gt;doi:10.1146/annurev.ecolsys.28.1.289&lt;/electronic-resource-num&gt;&lt;research-notes&gt;Electronic&lt;/research-notes&gt;&lt;/record&gt;&lt;/Cite&gt;&lt;/EndNote&gt;</w:instrText>
      </w:r>
      <w:r w:rsidR="00506D3D">
        <w:fldChar w:fldCharType="separate"/>
      </w:r>
      <w:r w:rsidR="00D82CB0">
        <w:rPr>
          <w:noProof/>
        </w:rPr>
        <w:t>(</w:t>
      </w:r>
      <w:hyperlink w:anchor="_ENREF_1_37" w:tooltip="Polis, 1997 #1921" w:history="1">
        <w:r w:rsidR="00350AB4">
          <w:rPr>
            <w:noProof/>
          </w:rPr>
          <w:t>Polis et al. 1997</w:t>
        </w:r>
      </w:hyperlink>
      <w:r w:rsidR="00D82CB0">
        <w:rPr>
          <w:noProof/>
        </w:rPr>
        <w:t>)</w:t>
      </w:r>
      <w:r w:rsidR="00506D3D">
        <w:fldChar w:fldCharType="end"/>
      </w:r>
      <w:r w:rsidR="00A64F7A">
        <w:t xml:space="preserve">. </w:t>
      </w:r>
      <w:r>
        <w:t xml:space="preserve">While </w:t>
      </w:r>
      <w:r w:rsidR="00C46D79">
        <w:t xml:space="preserve">subsidies </w:t>
      </w:r>
      <w:r>
        <w:t xml:space="preserve">can take many forms, studies generally focus on the transmission of </w:t>
      </w:r>
      <w:r w:rsidR="004332B5">
        <w:t>a</w:t>
      </w:r>
      <w:r w:rsidR="00210C27">
        <w:t xml:space="preserve"> </w:t>
      </w:r>
      <w:r>
        <w:t xml:space="preserve">basal resource from one ecosystem to an herbivore or predator </w:t>
      </w:r>
      <w:r w:rsidR="0049324D">
        <w:t xml:space="preserve">assemblage </w:t>
      </w:r>
      <w:r>
        <w:t xml:space="preserve">in an adjacent ecosystem </w:t>
      </w:r>
      <w:commentRangeStart w:id="4"/>
      <w:r w:rsidR="00506D3D">
        <w:fldChar w:fldCharType="begin"/>
      </w:r>
      <w:r w:rsidR="00A64F7A">
        <w:instrText xml:space="preserve"> ADDIN EN.CITE &lt;EndNote&gt;&lt;Cite&gt;&lt;Author&gt;Polis&lt;/Author&gt;&lt;Year&gt;1995&lt;/Year&gt;&lt;RecNum&gt;2275&lt;/RecNum&gt;&lt;Prefix&gt;e.g.`, terrestrial consumers on islands feeding on marine algae in the absence of terrestrial vegetation`, &lt;/Prefix&gt;&lt;DisplayText&gt;(e.g., terrestrial consumers on islands feeding on marine algae in the absence of terrestrial vegetation, Polis and Hurd 1995)&lt;/DisplayText&gt;&lt;record&gt;&lt;rec-number&gt;2275&lt;/rec-number&gt;&lt;foreign-keys&gt;&lt;key app="EN" db-id="xwsaxrrty5wxrbe5ftq5zdvo0ddrvezpfas0"&gt;2275&lt;/key&gt;&lt;/foreign-keys&gt;&lt;ref-type name="Journal Article"&gt;17&lt;/ref-type&gt;&lt;contributors&gt;&lt;authors&gt;&lt;author&gt;Polis, Gary A.&lt;/author&gt;&lt;author&gt;Hurd, Stephen D.&lt;/author&gt;&lt;/authors&gt;&lt;/contributors&gt;&lt;titles&gt;&lt;title&gt;Extraordinarily high spider densities on islands: flow of energy from the marine to terrestrial food webs and the absence of predation&lt;/title&gt;&lt;secondary-title&gt;Proceedings of the National Academy of Sciences&lt;/secondary-title&gt;&lt;/titles&gt;&lt;periodical&gt;&lt;full-title&gt;Proceedings of the National Academy of Sciences&lt;/full-title&gt;&lt;/periodical&gt;&lt;pages&gt;4382–4386&lt;/pages&gt;&lt;volume&gt;92&lt;/volume&gt;&lt;number&gt;10&lt;/number&gt;&lt;dates&gt;&lt;year&gt;1995&lt;/year&gt;&lt;/dates&gt;&lt;publisher&gt;National Academy of Sciences&lt;/publisher&gt;&lt;isbn&gt;00278424&lt;/isbn&gt;&lt;urls&gt;&lt;related-urls&gt;&lt;url&gt;http://www.jstor.org/stable/2367331&lt;/url&gt;&lt;/related-urls&gt;&lt;/urls&gt;&lt;research-notes&gt;Electronic&amp;#xD;More spiders on small islands as a function of high marine subsidy input vs. island size and less scorpion predation pressure on spiders&amp;#xD;No distance data&lt;/research-notes&gt;&lt;/record&gt;&lt;/Cite&gt;&lt;/EndNote&gt;</w:instrText>
      </w:r>
      <w:r w:rsidR="00506D3D">
        <w:fldChar w:fldCharType="separate"/>
      </w:r>
      <w:r w:rsidR="00A64F7A">
        <w:rPr>
          <w:noProof/>
        </w:rPr>
        <w:t>(</w:t>
      </w:r>
      <w:hyperlink w:anchor="_ENREF_1_38" w:tooltip="Polis, 1995 #2275" w:history="1">
        <w:r w:rsidR="00350AB4">
          <w:rPr>
            <w:noProof/>
          </w:rPr>
          <w:t>e.g., terrestrial consumers on islands feeding on marine algae in the absence of terrestrial vegetation, Polis and Hurd 1995</w:t>
        </w:r>
      </w:hyperlink>
      <w:r w:rsidR="00A64F7A">
        <w:rPr>
          <w:noProof/>
        </w:rPr>
        <w:t>)</w:t>
      </w:r>
      <w:r w:rsidR="00506D3D">
        <w:fldChar w:fldCharType="end"/>
      </w:r>
      <w:r w:rsidR="00A64F7A">
        <w:t xml:space="preserve">. </w:t>
      </w:r>
      <w:commentRangeEnd w:id="4"/>
      <w:r w:rsidR="002C4CBC">
        <w:rPr>
          <w:rStyle w:val="CommentReference"/>
        </w:rPr>
        <w:commentReference w:id="4"/>
      </w:r>
      <w:r w:rsidR="00C46D79">
        <w:t>I</w:t>
      </w:r>
      <w:r w:rsidR="00A64F7A">
        <w:t xml:space="preserve">nterest and research on </w:t>
      </w:r>
      <w:r w:rsidR="00210C27">
        <w:t xml:space="preserve">such </w:t>
      </w:r>
      <w:r w:rsidR="00A64F7A">
        <w:t xml:space="preserve">subsidies is increasing throughout the ecological literature </w:t>
      </w:r>
      <w:r w:rsidR="00506D3D">
        <w:fldChar w:fldCharType="begin"/>
      </w:r>
      <w:r w:rsidR="00F44424">
        <w:instrText xml:space="preserve"> ADDIN EN.CITE &lt;EndNote&gt;&lt;Cite&gt;&lt;Author&gt;Polis&lt;/Author&gt;&lt;Year&gt;2004&lt;/Year&gt;&lt;RecNum&gt;2605&lt;/RecNum&gt;&lt;DisplayText&gt;(Polis et al. 2004)&lt;/DisplayText&gt;&lt;record&gt;&lt;rec-number&gt;2605&lt;/rec-number&gt;&lt;foreign-keys&gt;&lt;key app="EN" db-id="xwsaxrrty5wxrbe5ftq5zdvo0ddrvezpfas0"&gt;2605&lt;/key&gt;&lt;/foreign-keys&gt;&lt;ref-type name="Edited Book"&gt;28&lt;/ref-type&gt;&lt;contributors&gt;&lt;authors&gt;&lt;author&gt;Polis, Gary A.&lt;/author&gt;&lt;author&gt;Power, Mary E.&lt;/author&gt;&lt;author&gt;Huxel, Gary R.&lt;/author&gt;&lt;/authors&gt;&lt;/contributors&gt;&lt;titles&gt;&lt;title&gt;Food webs at the landscape level&lt;/title&gt;&lt;/titles&gt;&lt;pages&gt;548&lt;/pages&gt;&lt;dates&gt;&lt;year&gt;2004&lt;/year&gt;&lt;/dates&gt;&lt;pub-location&gt;Chicago, Illinois, USA&lt;/pub-location&gt;&lt;publisher&gt;University of Chicago Press&lt;/publisher&gt;&lt;isbn&gt;0226673251&lt;/isbn&gt;&lt;urls&gt;&lt;/urls&gt;&lt;research-notes&gt;Library has a copy &lt;/research-notes&gt;&lt;/record&gt;&lt;/Cite&gt;&lt;/EndNote&gt;</w:instrText>
      </w:r>
      <w:r w:rsidR="00506D3D">
        <w:fldChar w:fldCharType="separate"/>
      </w:r>
      <w:r w:rsidR="00A64F7A">
        <w:rPr>
          <w:noProof/>
        </w:rPr>
        <w:t>(</w:t>
      </w:r>
      <w:hyperlink w:anchor="_ENREF_1_39" w:tooltip="Polis, 2004 #2605" w:history="1">
        <w:r w:rsidR="00350AB4">
          <w:rPr>
            <w:noProof/>
          </w:rPr>
          <w:t>Polis et al. 2004</w:t>
        </w:r>
      </w:hyperlink>
      <w:r w:rsidR="00A64F7A">
        <w:rPr>
          <w:noProof/>
        </w:rPr>
        <w:t>)</w:t>
      </w:r>
      <w:r w:rsidR="00506D3D">
        <w:fldChar w:fldCharType="end"/>
      </w:r>
      <w:r w:rsidR="00210C27">
        <w:t xml:space="preserve">, </w:t>
      </w:r>
      <w:r w:rsidR="00C46D79">
        <w:t xml:space="preserve">but </w:t>
      </w:r>
      <w:r w:rsidR="00210C27">
        <w:t>studies of stream and river subsidies are particularly common</w:t>
      </w:r>
      <w:r w:rsidR="00732555">
        <w:t xml:space="preserve"> </w:t>
      </w:r>
      <w:r w:rsidR="00506D3D">
        <w:fldChar w:fldCharType="begin"/>
      </w:r>
      <w:r w:rsidR="00732555">
        <w:instrText xml:space="preserve"> ADDIN EN.CITE &lt;EndNote&gt;&lt;Cite&gt;&lt;Author&gt;Marczak&lt;/Author&gt;&lt;Year&gt;2007&lt;/Year&gt;&lt;RecNum&gt;2639&lt;/RecNum&gt;&lt;DisplayText&gt;(Marczak et al. 2007)&lt;/DisplayText&gt;&lt;record&gt;&lt;rec-number&gt;2639&lt;/rec-number&gt;&lt;foreign-keys&gt;&lt;key app="EN" db-id="xwsaxrrty5wxrbe5ftq5zdvo0ddrvezpfas0"&gt;2639&lt;/key&gt;&lt;/foreign-keys&gt;&lt;ref-type name="Journal Article"&gt;17&lt;/ref-type&gt;&lt;contributors&gt;&lt;authors&gt;&lt;author&gt;Marczak, Laurie B.&lt;/author&gt;&lt;author&gt;Thompson, Ross M.&lt;/author&gt;&lt;author&gt;Richardson, John S.&lt;/author&gt;&lt;/authors&gt;&lt;/contributors&gt;&lt;titles&gt;&lt;title&gt;Meta-analysis: trophic level, habitat, and productivity shape the food web effects of resource subsidies&lt;/title&gt;&lt;secondary-title&gt;Ecology&lt;/secondary-title&gt;&lt;/titles&gt;&lt;periodical&gt;&lt;full-title&gt;Ecology&lt;/full-title&gt;&lt;/periodical&gt;&lt;pages&gt;140–148&lt;/pages&gt;&lt;volume&gt;88&lt;/volume&gt;&lt;number&gt;1&lt;/number&gt;&lt;dates&gt;&lt;year&gt;2007&lt;/year&gt;&lt;/dates&gt;&lt;urls&gt;&lt;related-urls&gt;&lt;url&gt;http://www.esajournals.org/doi/abs/10.1890/0012-9658%282007%2988%5B140%3AMTLHAP%5D2.0.CO%3B2&lt;/url&gt;&lt;/related-urls&gt;&lt;/urls&gt;&lt;electronic-resource-num&gt;doi:10.1890/0012-9658(2007)88[140:MTLHAP]2.0.CO;2&lt;/electronic-resource-num&gt;&lt;research-notes&gt;Electronic&amp;#xD;Meta-analysis across land, marine, fresh&amp;#xD;Productivity of donor and recipient habitats does not seem to affect strength of subsidy, although shear resource magnitude does affect consumer response&amp;#xD;Good ref for subsidy general citing, productivity, and meta-analysis usage&lt;/research-notes&gt;&lt;/record&gt;&lt;/Cite&gt;&lt;/EndNote&gt;</w:instrText>
      </w:r>
      <w:r w:rsidR="00506D3D">
        <w:fldChar w:fldCharType="separate"/>
      </w:r>
      <w:r w:rsidR="00732555">
        <w:rPr>
          <w:noProof/>
        </w:rPr>
        <w:t>(</w:t>
      </w:r>
      <w:hyperlink w:anchor="_ENREF_1_29" w:tooltip="Marczak, 2007 #2639" w:history="1">
        <w:r w:rsidR="00350AB4">
          <w:rPr>
            <w:noProof/>
          </w:rPr>
          <w:t>Marczak et al. 2007</w:t>
        </w:r>
      </w:hyperlink>
      <w:r w:rsidR="00732555">
        <w:rPr>
          <w:noProof/>
        </w:rPr>
        <w:t>)</w:t>
      </w:r>
      <w:r w:rsidR="00506D3D">
        <w:fldChar w:fldCharType="end"/>
      </w:r>
      <w:r w:rsidR="00210C27">
        <w:t xml:space="preserve">. </w:t>
      </w:r>
      <w:commentRangeStart w:id="5"/>
      <w:r w:rsidR="00732555">
        <w:t>These</w:t>
      </w:r>
      <w:r w:rsidR="00210C27">
        <w:t xml:space="preserve"> ecosystems </w:t>
      </w:r>
      <w:commentRangeEnd w:id="5"/>
      <w:r w:rsidR="005F5C92">
        <w:rPr>
          <w:rStyle w:val="CommentReference"/>
        </w:rPr>
        <w:commentReference w:id="5"/>
      </w:r>
      <w:r w:rsidR="00210C27">
        <w:t xml:space="preserve">are well-recognized as accepting inputs of allochthonous material such as leaf litter </w:t>
      </w:r>
      <w:commentRangeStart w:id="6"/>
      <w:r w:rsidR="00506D3D">
        <w:fldChar w:fldCharType="begin"/>
      </w:r>
      <w:r w:rsidR="00C620AB">
        <w:instrText xml:space="preserve"> ADDIN EN.CITE &lt;EndNote&gt;&lt;Cite&gt;&lt;Author&gt;Nakano&lt;/Author&gt;&lt;Year&gt;1999&lt;/Year&gt;&lt;RecNum&gt;2218&lt;/RecNum&gt;&lt;Prefix&gt;but also including arthropods and other resources`, &lt;/Prefix&gt;&lt;DisplayText&gt;(but also including arthropods and other resources, Nakano et al. 1999)&lt;/DisplayText&gt;&lt;record&gt;&lt;rec-number&gt;2218&lt;/rec-number&gt;&lt;foreign-keys&gt;&lt;key app="EN" db-id="xwsaxrrty5wxrbe5ftq5zdvo0ddrvezpfas0"&gt;2218&lt;/key&gt;&lt;/foreign-keys&gt;&lt;ref-type name="Journal Article"&gt;17&lt;/ref-type&gt;&lt;contributors&gt;&lt;authors&gt;&lt;author&gt;Nakano, S&lt;/author&gt;&lt;author&gt;Miyasaka, H&lt;/author&gt;&lt;author&gt;Kuhara, N&lt;/author&gt;&lt;/authors&gt;&lt;/contributors&gt;&lt;titles&gt;&lt;title&gt;Terrestrial-aquatic linkages: riparian arthropod inputs alter trophic cascades in a stream food web&lt;/title&gt;&lt;secondary-title&gt;Ecology&lt;/secondary-title&gt;&lt;/titles&gt;&lt;periodical&gt;&lt;full-title&gt;Ecology&lt;/full-title&gt;&lt;/periodical&gt;&lt;pages&gt;2435–2441&lt;/pages&gt;&lt;volume&gt;80&lt;/volume&gt;&lt;number&gt;7&lt;/number&gt;&lt;dates&gt;&lt;year&gt;1999&lt;/year&gt;&lt;/dates&gt;&lt;publisher&gt;Eco Soc America&lt;/publisher&gt;&lt;urls&gt;&lt;/urls&gt;&lt;research-notes&gt; &lt;/research-notes&gt;&lt;/record&gt;&lt;/Cite&gt;&lt;/EndNote&gt;</w:instrText>
      </w:r>
      <w:r w:rsidR="00506D3D">
        <w:fldChar w:fldCharType="separate"/>
      </w:r>
      <w:r w:rsidR="00210C27">
        <w:rPr>
          <w:noProof/>
        </w:rPr>
        <w:t>(</w:t>
      </w:r>
      <w:hyperlink w:anchor="_ENREF_1_33" w:tooltip="Nakano, 1999 #2218" w:history="1">
        <w:r w:rsidR="00350AB4">
          <w:rPr>
            <w:noProof/>
          </w:rPr>
          <w:t>but also including arthropods and other resources, Nakano et al. 1999</w:t>
        </w:r>
      </w:hyperlink>
      <w:r w:rsidR="00210C27">
        <w:rPr>
          <w:noProof/>
        </w:rPr>
        <w:t>)</w:t>
      </w:r>
      <w:r w:rsidR="00506D3D">
        <w:fldChar w:fldCharType="end"/>
      </w:r>
      <w:r w:rsidR="00210C27">
        <w:t xml:space="preserve"> </w:t>
      </w:r>
      <w:commentRangeEnd w:id="6"/>
      <w:r w:rsidR="002C4CBC">
        <w:rPr>
          <w:rStyle w:val="CommentReference"/>
        </w:rPr>
        <w:commentReference w:id="6"/>
      </w:r>
      <w:r w:rsidR="00210C27">
        <w:t xml:space="preserve">and subsequently outputting aquatic macroinvertebrates with terrestrial adult stages </w:t>
      </w:r>
      <w:r w:rsidR="00506D3D">
        <w:fldChar w:fldCharType="begin"/>
      </w:r>
      <w:r w:rsidR="00F44424">
        <w:instrText xml:space="preserve"> ADDIN EN.CITE &lt;EndNote&gt;&lt;Cite&gt;&lt;Author&gt;Jackson&lt;/Author&gt;&lt;Year&gt;1986&lt;/Year&gt;&lt;RecNum&gt;2745&lt;/RecNum&gt;&lt;DisplayText&gt;(Jackson and Fisher 1986)&lt;/DisplayText&gt;&lt;record&gt;&lt;rec-number&gt;2745&lt;/rec-number&gt;&lt;foreign-keys&gt;&lt;key app="EN" db-id="xwsaxrrty5wxrbe5ftq5zdvo0ddrvezpfas0"&gt;2745&lt;/key&gt;&lt;/foreign-keys&gt;&lt;ref-type name="Journal Article"&gt;17&lt;/ref-type&gt;&lt;contributors&gt;&lt;authors&gt;&lt;author&gt;Jackson, John K.&lt;/author&gt;&lt;author&gt;Fisher, Stuart G.&lt;/author&gt;&lt;/authors&gt;&lt;/contributors&gt;&lt;titles&gt;&lt;title&gt;Secondary production, emergence, and export of aquatic insects of a Sonoran Desert stream&lt;/title&gt;&lt;secondary-title&gt;Ecology&lt;/secondary-title&gt;&lt;/titles&gt;&lt;periodical&gt;&lt;full-title&gt;Ecology&lt;/full-title&gt;&lt;/periodical&gt;&lt;pages&gt;629–638&lt;/pages&gt;&lt;volume&gt;67&lt;/volume&gt;&lt;number&gt;3&lt;/number&gt;&lt;dates&gt;&lt;year&gt;1986&lt;/year&gt;&lt;/dates&gt;&lt;publisher&gt;Ecological Society of America&lt;/publisher&gt;&lt;isbn&gt;00129658&lt;/isbn&gt;&lt;urls&gt;&lt;related-urls&gt;&lt;url&gt;http://www.jstor.org/stable/1937686&lt;/url&gt;&lt;/related-urls&gt;&lt;/urls&gt;&lt;research-notes&gt;Electronic&amp;#xD;Classic stream subsidy paper&amp;#xD;Collect emergent insects (emergence traps over stream), as well as benthic samples to get an idea of flux &amp;amp; mass of insect emergence&amp;#xD;Also set out traps next to emergence traps to collect inverts falling back into the stream (1 m^2)&amp;#xD;&amp;quot;Adult return&amp;quot; traps seem sketchy (adult return is likely non-random spatially, unlike--to some extent--emergence)&amp;#xD;Still, estimate 96.9% of emergent biomass does not return to the stream (preyed on by terrestrial predators instead)&amp;#xD;This number is the basis for the next round of subsidy studies (Nakano, Baxter, Sabo, etc.) to get interested&amp;#xD;**Thought: Anything bugs can do to minimize that 96.9% loss (even by 1%) would have a sizeable effect.  Relate to floodplain flooding wiping out terrestrial predators? &lt;/research-notes&gt;&lt;/record&gt;&lt;/Cite&gt;&lt;/EndNote&gt;</w:instrText>
      </w:r>
      <w:r w:rsidR="00506D3D">
        <w:fldChar w:fldCharType="separate"/>
      </w:r>
      <w:r w:rsidR="00210C27">
        <w:rPr>
          <w:noProof/>
        </w:rPr>
        <w:t>(</w:t>
      </w:r>
      <w:hyperlink w:anchor="_ENREF_1_26" w:tooltip="Jackson, 1986 #2745" w:history="1">
        <w:r w:rsidR="00350AB4">
          <w:rPr>
            <w:noProof/>
          </w:rPr>
          <w:t>Jackson and Fisher 1986</w:t>
        </w:r>
      </w:hyperlink>
      <w:r w:rsidR="00210C27">
        <w:rPr>
          <w:noProof/>
        </w:rPr>
        <w:t>)</w:t>
      </w:r>
      <w:r w:rsidR="00506D3D">
        <w:fldChar w:fldCharType="end"/>
      </w:r>
      <w:r w:rsidR="00C23787">
        <w:t>. T</w:t>
      </w:r>
      <w:r w:rsidR="00210C27">
        <w:t xml:space="preserve">hus, </w:t>
      </w:r>
      <w:r w:rsidR="00732555">
        <w:t>streams and rivers</w:t>
      </w:r>
      <w:r w:rsidR="00210C27">
        <w:t xml:space="preserve"> provide ideal templates for the investigation of ecological subsidy dynamics </w:t>
      </w:r>
      <w:r w:rsidR="00506D3D">
        <w:fldChar w:fldCharType="begin">
          <w:fldData xml:space="preserve">PEVuZE5vdGU+PENpdGU+PEF1dGhvcj5OYWthbm88L0F1dGhvcj48WWVhcj4yMDAxPC9ZZWFyPjxS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</w:fldData>
        </w:fldChar>
      </w:r>
      <w:r w:rsidR="00AD780C">
        <w:instrText xml:space="preserve"> ADDIN EN.CITE </w:instrText>
      </w:r>
      <w:r w:rsidR="00AD780C">
        <w:fldChar w:fldCharType="begin">
          <w:fldData xml:space="preserve">PEVuZE5vdGU+PENpdGU+PEF1dGhvcj5OYWthbm88L0F1dGhvcj48WWVhcj4yMDAxPC9ZZWFyPjxS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</w:fldData>
        </w:fldChar>
      </w:r>
      <w:r w:rsidR="00AD780C">
        <w:instrText xml:space="preserve"> ADDIN EN.CITE.DATA </w:instrText>
      </w:r>
      <w:r w:rsidR="00AD780C">
        <w:fldChar w:fldCharType="end"/>
      </w:r>
      <w:r w:rsidR="00506D3D">
        <w:fldChar w:fldCharType="separate"/>
      </w:r>
      <w:r w:rsidR="00AD780C">
        <w:rPr>
          <w:noProof/>
        </w:rPr>
        <w:t>(e.g</w:t>
      </w:r>
      <w:proofErr w:type="gramStart"/>
      <w:r w:rsidR="00AD780C">
        <w:rPr>
          <w:noProof/>
        </w:rPr>
        <w:t xml:space="preserve">., </w:t>
      </w:r>
      <w:hyperlink w:anchor="_ENREF_1_34" w:tooltip="Nakano, 2001 #1630" w:history="1">
        <w:r w:rsidR="00350AB4">
          <w:rPr>
            <w:noProof/>
          </w:rPr>
          <w:t>Nakano and Murakami 2001</w:t>
        </w:r>
      </w:hyperlink>
      <w:r w:rsidR="00AD780C">
        <w:rPr>
          <w:noProof/>
        </w:rPr>
        <w:t>,</w:t>
      </w:r>
      <w:proofErr w:type="gramEnd"/>
      <w:r w:rsidR="00AD780C">
        <w:rPr>
          <w:noProof/>
        </w:rPr>
        <w:t xml:space="preserve"> </w:t>
      </w:r>
      <w:hyperlink w:anchor="_ENREF_1_48" w:tooltip="Sabo, 2002 #1919" w:history="1">
        <w:r w:rsidR="00350AB4">
          <w:rPr>
            <w:noProof/>
          </w:rPr>
          <w:t>Sabo and Power 2002</w:t>
        </w:r>
      </w:hyperlink>
      <w:r w:rsidR="00AD780C">
        <w:rPr>
          <w:noProof/>
        </w:rPr>
        <w:t>)</w:t>
      </w:r>
      <w:r w:rsidR="00506D3D">
        <w:fldChar w:fldCharType="end"/>
      </w:r>
      <w:r w:rsidR="00210C27">
        <w:t xml:space="preserve">. </w:t>
      </w:r>
      <w:r w:rsidR="00332BB6">
        <w:t>In fact, the literature on subsidies in these ecosystems is sufficiently rich as to have allowed</w:t>
      </w:r>
      <w:r w:rsidR="009F6983">
        <w:t xml:space="preserve"> several recent review papers and syntheses that focus </w:t>
      </w:r>
      <w:r w:rsidR="00332BB6">
        <w:t xml:space="preserve">on river–land subsidies alone </w:t>
      </w:r>
      <w:r w:rsidR="00506D3D">
        <w:fldChar w:fldCharType="begin">
          <w:fldData xml:space="preserve">PEVuZE5vdGU+PENpdGU+PEF1dGhvcj5CYXh0ZXI8L0F1dGhvcj48WWVhcj4yMDA1PC9ZZWFyPjxS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</w:fldData>
        </w:fldChar>
      </w:r>
      <w:r w:rsidR="00B97598">
        <w:instrText xml:space="preserve"> ADDIN EN.CITE </w:instrText>
      </w:r>
      <w:r w:rsidR="00B97598">
        <w:fldChar w:fldCharType="begin">
          <w:fldData xml:space="preserve">PEVuZE5vdGU+PENpdGU+PEF1dGhvcj5CYXh0ZXI8L0F1dGhvcj48WWVhcj4yMDA1PC9ZZWFyPjxS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</w:fldData>
        </w:fldChar>
      </w:r>
      <w:r w:rsidR="00B97598">
        <w:instrText xml:space="preserve"> ADDIN EN.CITE.DATA </w:instrText>
      </w:r>
      <w:r w:rsidR="00B97598">
        <w:fldChar w:fldCharType="end"/>
      </w:r>
      <w:r w:rsidR="00506D3D">
        <w:fldChar w:fldCharType="separate"/>
      </w:r>
      <w:r w:rsidR="005C7A3D">
        <w:rPr>
          <w:noProof/>
        </w:rPr>
        <w:t>(</w:t>
      </w:r>
      <w:hyperlink w:anchor="_ENREF_1_4" w:tooltip="Baxter, 2005 #1629" w:history="1">
        <w:r w:rsidR="00350AB4">
          <w:rPr>
            <w:noProof/>
          </w:rPr>
          <w:t>Baxter et al. 2005</w:t>
        </w:r>
      </w:hyperlink>
      <w:r w:rsidR="005C7A3D">
        <w:rPr>
          <w:noProof/>
        </w:rPr>
        <w:t xml:space="preserve">, </w:t>
      </w:r>
      <w:hyperlink w:anchor="_ENREF_1_2" w:tooltip="Ballinger, 2006 #2402" w:history="1">
        <w:r w:rsidR="00350AB4">
          <w:rPr>
            <w:noProof/>
          </w:rPr>
          <w:t>Ballinger and Lake 2006</w:t>
        </w:r>
      </w:hyperlink>
      <w:r w:rsidR="005C7A3D">
        <w:rPr>
          <w:noProof/>
        </w:rPr>
        <w:t xml:space="preserve">, </w:t>
      </w:r>
      <w:hyperlink w:anchor="_ENREF_1_36" w:tooltip="Paetzold, 2007 #2007" w:history="1">
        <w:r w:rsidR="00350AB4">
          <w:rPr>
            <w:noProof/>
          </w:rPr>
          <w:t>Paetzold et al. 2007</w:t>
        </w:r>
      </w:hyperlink>
      <w:r w:rsidR="005C7A3D">
        <w:rPr>
          <w:noProof/>
        </w:rPr>
        <w:t xml:space="preserve">, </w:t>
      </w:r>
      <w:hyperlink w:anchor="_ENREF_1_46" w:tooltip="Richardson, 2010 #2641" w:history="1">
        <w:r w:rsidR="00350AB4">
          <w:rPr>
            <w:noProof/>
          </w:rPr>
          <w:t>Richardson et al. 2010</w:t>
        </w:r>
      </w:hyperlink>
      <w:r w:rsidR="005C7A3D">
        <w:rPr>
          <w:noProof/>
        </w:rPr>
        <w:t xml:space="preserve">, </w:t>
      </w:r>
      <w:hyperlink w:anchor="_ENREF_1_3" w:tooltip="Bartels, 2012 #3479" w:history="1">
        <w:r w:rsidR="00350AB4">
          <w:rPr>
            <w:noProof/>
          </w:rPr>
          <w:t>Bartels et al. 2012</w:t>
        </w:r>
      </w:hyperlink>
      <w:r w:rsidR="005C7A3D">
        <w:rPr>
          <w:noProof/>
        </w:rPr>
        <w:t>)</w:t>
      </w:r>
      <w:r w:rsidR="00506D3D">
        <w:fldChar w:fldCharType="end"/>
      </w:r>
      <w:r w:rsidR="009F6983">
        <w:t>.</w:t>
      </w:r>
      <w:r w:rsidR="008D1ECD">
        <w:t xml:space="preserve"> However, </w:t>
      </w:r>
      <w:r w:rsidR="004332B5">
        <w:t>i</w:t>
      </w:r>
      <w:r w:rsidR="004F5608">
        <w:t xml:space="preserve">n spite of this burgeoning </w:t>
      </w:r>
      <w:r w:rsidR="00D511B2">
        <w:t xml:space="preserve">research </w:t>
      </w:r>
      <w:r w:rsidR="004F5608">
        <w:t xml:space="preserve">interest in </w:t>
      </w:r>
      <w:r w:rsidR="006353DC">
        <w:t xml:space="preserve">subsidies in general and </w:t>
      </w:r>
      <w:r w:rsidR="004F5608">
        <w:t>river–land subsidies</w:t>
      </w:r>
      <w:r w:rsidR="006353DC">
        <w:t xml:space="preserve"> in particular</w:t>
      </w:r>
      <w:r w:rsidR="004F5608">
        <w:t xml:space="preserve">, most studies on this subject </w:t>
      </w:r>
      <w:r w:rsidR="006353DC">
        <w:t xml:space="preserve">have </w:t>
      </w:r>
      <w:r w:rsidR="004F5608">
        <w:t>focus</w:t>
      </w:r>
      <w:r w:rsidR="006353DC">
        <w:t>ed</w:t>
      </w:r>
      <w:r w:rsidR="004F5608">
        <w:t xml:space="preserve"> </w:t>
      </w:r>
      <w:commentRangeStart w:id="7"/>
      <w:r w:rsidR="004F5608">
        <w:t>on the magnitude effect</w:t>
      </w:r>
      <w:commentRangeEnd w:id="7"/>
      <w:r w:rsidR="002C4CBC">
        <w:rPr>
          <w:rStyle w:val="CommentReference"/>
        </w:rPr>
        <w:commentReference w:id="7"/>
      </w:r>
      <w:r w:rsidR="004F5608">
        <w:t xml:space="preserve"> of subsidies on food webs very near the </w:t>
      </w:r>
      <w:r w:rsidR="00C46D79">
        <w:t>ecotone boundary</w:t>
      </w:r>
      <w:r w:rsidR="004F5608">
        <w:t xml:space="preserve"> </w:t>
      </w:r>
      <w:r w:rsidR="00506D3D">
        <w:fldChar w:fldCharType="begin"/>
      </w:r>
      <w:r w:rsidR="004541B7">
        <w:instrText xml:space="preserve"> ADDIN EN.CITE &lt;EndNote&gt;&lt;Cite&gt;&lt;Author&gt;Sabo&lt;/Author&gt;&lt;Year&gt;2012&lt;/Year&gt;&lt;RecNum&gt;2670&lt;/RecNum&gt;&lt;DisplayText&gt;(Sabo and Hagen 2012)&lt;/DisplayText&gt;&lt;record&gt;&lt;rec-number&gt;2670&lt;/rec-number&gt;&lt;foreign-keys&gt;&lt;key app="EN" db-id="xwsaxrrty5wxrbe5ftq5zdvo0ddrvezpfas0"&gt;2670&lt;/key&gt;&lt;/foreign-keys&gt;&lt;ref-type name="Journal Article"&gt;17&lt;/ref-type&gt;&lt;contributors&gt;&lt;authors&gt;&lt;author&gt;Sabo, John L.&lt;/author&gt;&lt;author&gt;Hagen, Elizabeth M.&lt;/author&gt;&lt;/authors&gt;&lt;/contributors&gt;&lt;titles&gt;&lt;title&gt;A network theory for resource exchange between rivers and their watersheds&lt;/title&gt;&lt;secondary-title&gt;Water Resources Research&lt;/secondary-title&gt;&lt;/titles&gt;&lt;periodical&gt;&lt;full-title&gt;Water Resources Research&lt;/full-title&gt;&lt;/periodical&gt;&lt;pages&gt;W04515&lt;/pages&gt;&lt;volume&gt;48&lt;/volume&gt;&lt;dates&gt;&lt;year&gt;2012&lt;/year&gt;&lt;/dates&gt;&lt;urls&gt;&lt;related-urls&gt;&lt;url&gt;http://www.agu.org/journals/wr/wr1204/2011WR010703/2011WR010703.pdf&lt;/url&gt;&lt;/related-urls&gt;&lt;/urls&gt;&lt;electronic-resource-num&gt;10.1029/2011WR010703 &lt;/electronic-resource-num&gt;&lt;research-notes&gt; &lt;/research-notes&gt;&lt;/record&gt;&lt;/Cite&gt;&lt;/EndNote&gt;</w:instrText>
      </w:r>
      <w:r w:rsidR="00506D3D">
        <w:fldChar w:fldCharType="separate"/>
      </w:r>
      <w:r w:rsidR="004541B7">
        <w:rPr>
          <w:noProof/>
        </w:rPr>
        <w:t>(</w:t>
      </w:r>
      <w:hyperlink w:anchor="_ENREF_1_47" w:tooltip="Sabo, 2012 #2670" w:history="1">
        <w:r w:rsidR="00350AB4">
          <w:rPr>
            <w:noProof/>
          </w:rPr>
          <w:t>Sabo and Hagen 2012</w:t>
        </w:r>
      </w:hyperlink>
      <w:r w:rsidR="004541B7">
        <w:rPr>
          <w:noProof/>
        </w:rPr>
        <w:t>)</w:t>
      </w:r>
      <w:r w:rsidR="00506D3D">
        <w:fldChar w:fldCharType="end"/>
      </w:r>
      <w:r w:rsidR="005C7A3D">
        <w:t>. F</w:t>
      </w:r>
      <w:r w:rsidR="00C05227">
        <w:t xml:space="preserve">ew </w:t>
      </w:r>
      <w:r w:rsidR="005C7A3D">
        <w:t xml:space="preserve">studies </w:t>
      </w:r>
      <w:r w:rsidR="00C05227">
        <w:t xml:space="preserve">have investigated how far these subsidies can travel </w:t>
      </w:r>
      <w:r w:rsidR="00C9769A">
        <w:t xml:space="preserve">across </w:t>
      </w:r>
      <w:r w:rsidR="00C05227">
        <w:t>land an</w:t>
      </w:r>
      <w:r w:rsidR="00C46D79">
        <w:t>d the lateral distance from a s</w:t>
      </w:r>
      <w:r w:rsidR="00C05227">
        <w:t>tream at which aquatic subsidy resources are still important to terrestrial food webs</w:t>
      </w:r>
      <w:r w:rsidR="004541B7">
        <w:t xml:space="preserve"> </w:t>
      </w:r>
      <w:r w:rsidR="004541B7">
        <w:fldChar w:fldCharType="begin"/>
      </w:r>
      <w:r w:rsidR="004541B7">
        <w:instrText xml:space="preserve"> ADDIN EN.CITE &lt;EndNote&gt;&lt;Cite&gt;&lt;Author&gt;Muehlbauer&lt;/Author&gt;&lt;Year&gt;2014&lt;/Year&gt;&lt;RecNum&gt;3745&lt;/RecNum&gt;&lt;DisplayText&gt;(Muehlbauer et al. 2014)&lt;/DisplayText&gt;&lt;record&gt;&lt;rec-number&gt;3745&lt;/rec-number&gt;&lt;foreign-keys&gt;&lt;key app="EN" db-id="xwsaxrrty5wxrbe5ftq5zdvo0ddrvezpfas0"&gt;3745&lt;/key&gt;&lt;/foreign-keys&gt;&lt;ref-type name="Journal Article"&gt;17&lt;/ref-type&gt;&lt;contributors&gt;&lt;authors&gt;&lt;author&gt;Muehlbauer, Jeffrey D.&lt;/author&gt;&lt;author&gt;Collins, Scott F.&lt;/author&gt;&lt;author&gt;Doyle, Martin W.&lt;/author&gt;&lt;author&gt;Tockner, Klement&lt;/author&gt;&lt;/authors&gt;&lt;/contributors&gt;&lt;titles&gt;&lt;title&gt;How wide is a stream? Spatial extent of the potential “stream signature” in terrestrial food webs using meta-analysis&lt;/title&gt;&lt;secondary-title&gt;Ecology&lt;/secondary-title&gt;&lt;/titles&gt;&lt;periodical&gt;&lt;full-title&gt;Ecology&lt;/full-title&gt;&lt;/periodical&gt;&lt;pages&gt;44–55&lt;/pages&gt;&lt;volume&gt;95&lt;/volume&gt;&lt;number&gt;1&lt;/number&gt;&lt;dates&gt;&lt;year&gt;2014&lt;/year&gt;&lt;pub-dates&gt;&lt;date&gt;2014/01/01&lt;/date&gt;&lt;/pub-dates&gt;&lt;/dates&gt;&lt;publisher&gt;Ecological Society of America&lt;/publisher&gt;&lt;isbn&gt;0012-9658&lt;/isbn&gt;&lt;urls&gt;&lt;related-urls&gt;&lt;url&gt;http://dx.doi.org/10.1890/12-1628.1&lt;/url&gt;&lt;/related-urls&gt;&lt;/urls&gt;&lt;electronic-resource-num&gt;10.1890/12-1628.1&lt;/electronic-resource-num&gt;&lt;research-notes&gt;Electronic&amp;#xD;Second chapter from my dissertation&amp;#xD;Includes the 2 appendices and the data supplement&lt;/research-notes&gt;&lt;access-date&gt;2014/01/21&lt;/access-date&gt;&lt;/record&gt;&lt;/Cite&gt;&lt;/EndNote&gt;</w:instrText>
      </w:r>
      <w:r w:rsidR="004541B7">
        <w:fldChar w:fldCharType="separate"/>
      </w:r>
      <w:r w:rsidR="004541B7">
        <w:rPr>
          <w:noProof/>
        </w:rPr>
        <w:t>(</w:t>
      </w:r>
      <w:hyperlink w:anchor="_ENREF_1_31" w:tooltip="Muehlbauer, 2014 #3745" w:history="1">
        <w:r w:rsidR="00350AB4">
          <w:rPr>
            <w:noProof/>
          </w:rPr>
          <w:t>Muehlbauer et al. 2014</w:t>
        </w:r>
      </w:hyperlink>
      <w:r w:rsidR="004541B7">
        <w:rPr>
          <w:noProof/>
        </w:rPr>
        <w:t>)</w:t>
      </w:r>
      <w:r w:rsidR="004541B7">
        <w:fldChar w:fldCharType="end"/>
      </w:r>
      <w:r w:rsidR="004F5608">
        <w:t>.</w:t>
      </w:r>
      <w:r w:rsidR="00181616">
        <w:t xml:space="preserve"> </w:t>
      </w:r>
    </w:p>
    <w:p w14:paraId="615B82B0" w14:textId="40142DF9" w:rsidR="009104AE" w:rsidRDefault="008D1ECD" w:rsidP="008D1ECD">
      <w:r>
        <w:lastRenderedPageBreak/>
        <w:tab/>
      </w:r>
      <w:r w:rsidR="003428E2">
        <w:t xml:space="preserve">An important contribution of food web subsidy research has been its demonstration </w:t>
      </w:r>
      <w:r w:rsidR="009B41FE">
        <w:t xml:space="preserve">that </w:t>
      </w:r>
      <w:commentRangeStart w:id="8"/>
      <w:r w:rsidR="009B41FE">
        <w:t>classical</w:t>
      </w:r>
      <w:commentRangeEnd w:id="8"/>
      <w:r w:rsidR="00D9180B">
        <w:rPr>
          <w:rStyle w:val="CommentReference"/>
        </w:rPr>
        <w:commentReference w:id="8"/>
      </w:r>
      <w:r w:rsidR="009B41FE">
        <w:t xml:space="preserve"> conceptualizations of the boundaries between ecosystems </w:t>
      </w:r>
      <w:del w:id="9" w:author="Kennedy, Theodore" w:date="2016-02-05T11:45:00Z">
        <w:r w:rsidR="009B41FE" w:rsidDel="00D9180B">
          <w:delText>can be</w:delText>
        </w:r>
      </w:del>
      <w:ins w:id="10" w:author="Kennedy, Theodore" w:date="2016-02-05T11:45:00Z">
        <w:r w:rsidR="00D9180B">
          <w:t>are often?</w:t>
        </w:r>
      </w:ins>
      <w:r w:rsidR="009B41FE">
        <w:t xml:space="preserve"> </w:t>
      </w:r>
      <w:proofErr w:type="gramStart"/>
      <w:r w:rsidR="009B41FE">
        <w:t>artificial</w:t>
      </w:r>
      <w:proofErr w:type="gramEnd"/>
      <w:r w:rsidR="004541B7">
        <w:t xml:space="preserve"> or arbitrary</w:t>
      </w:r>
      <w:r w:rsidR="00CC33C5">
        <w:t xml:space="preserve">. </w:t>
      </w:r>
      <w:del w:id="11" w:author="Kennedy, Theodore" w:date="2016-02-05T11:48:00Z">
        <w:r w:rsidR="00CC33C5" w:rsidDel="00D9180B">
          <w:delText>At a minimum</w:delText>
        </w:r>
      </w:del>
      <w:ins w:id="12" w:author="Kennedy, Theodore" w:date="2016-02-05T11:48:00Z">
        <w:r w:rsidR="00D9180B">
          <w:t>In fact</w:t>
        </w:r>
      </w:ins>
      <w:r w:rsidR="00CC33C5">
        <w:t xml:space="preserve">, many ecological boundaries </w:t>
      </w:r>
      <w:r w:rsidR="00444612">
        <w:t>are</w:t>
      </w:r>
      <w:del w:id="13" w:author="Kennedy, Theodore" w:date="2016-02-05T11:48:00Z">
        <w:r w:rsidR="00444612" w:rsidDel="00D9180B">
          <w:delText>, in fact,</w:delText>
        </w:r>
        <w:r w:rsidR="00CC33C5" w:rsidDel="00D9180B">
          <w:delText xml:space="preserve"> </w:delText>
        </w:r>
      </w:del>
      <w:ins w:id="14" w:author="Kennedy, Theodore" w:date="2016-02-05T11:48:00Z">
        <w:r w:rsidR="00D9180B">
          <w:t xml:space="preserve"> actually </w:t>
        </w:r>
      </w:ins>
      <w:proofErr w:type="spellStart"/>
      <w:r w:rsidR="008542E6">
        <w:t>transmissive</w:t>
      </w:r>
      <w:proofErr w:type="spellEnd"/>
      <w:r w:rsidR="008542E6">
        <w:t xml:space="preserve"> and </w:t>
      </w:r>
      <w:r w:rsidR="00CC33C5">
        <w:t>highly permeable</w:t>
      </w:r>
      <w:r w:rsidR="009B41FE">
        <w:t xml:space="preserve"> </w:t>
      </w:r>
      <w:r w:rsidR="009B41FE">
        <w:fldChar w:fldCharType="begin"/>
      </w:r>
      <w:r w:rsidR="00CC33C5">
        <w:instrText xml:space="preserve"> ADDIN EN.CITE &lt;EndNote&gt;&lt;Cite&gt;&lt;Author&gt;Strayer&lt;/Author&gt;&lt;Year&gt;2003&lt;/Year&gt;&lt;RecNum&gt;2166&lt;/RecNum&gt;&lt;Prefix&gt;sensu &lt;/Prefix&gt;&lt;DisplayText&gt;(sensu Strayer et al. 2003)&lt;/DisplayText&gt;&lt;record&gt;&lt;rec-number&gt;2166&lt;/rec-number&gt;&lt;foreign-keys&gt;&lt;key app="EN" db-id="xwsaxrrty5wxrbe5ftq5zdvo0ddrvezpfas0"&gt;2166&lt;/key&gt;&lt;/foreign-keys&gt;&lt;ref-type name="Journal Article"&gt;17&lt;/ref-type&gt;&lt;contributors&gt;&lt;authors&gt;&lt;author&gt;Strayer, David L.&lt;/author&gt;&lt;author&gt;Power, Mary E.&lt;/author&gt;&lt;author&gt;Fagan, W. F.&lt;/author&gt;&lt;author&gt;Pickett, Steward T. A.&lt;/author&gt;&lt;author&gt;Belnap, J.&lt;/author&gt;&lt;/authors&gt;&lt;/contributors&gt;&lt;titles&gt;&lt;title&gt;A classification of ecological boundaries&lt;/title&gt;&lt;secondary-title&gt;BioScience&lt;/secondary-title&gt;&lt;alt-title&gt;BioScience&lt;/alt-title&gt;&lt;/titles&gt;&lt;periodical&gt;&lt;full-title&gt;BioScience&lt;/full-title&gt;&lt;/periodical&gt;&lt;alt-periodical&gt;&lt;full-title&gt;BioScience&lt;/full-title&gt;&lt;/alt-periodical&gt;&lt;pages&gt;723–729&lt;/pages&gt;&lt;volume&gt;53&lt;/volume&gt;&lt;number&gt;8&lt;/number&gt;&lt;dates&gt;&lt;year&gt;2003&lt;/year&gt;&lt;/dates&gt;&lt;publisher&gt;Univ California Press&lt;/publisher&gt;&lt;urls&gt;&lt;/urls&gt;&lt;research-notes&gt; &lt;/research-notes&gt;&lt;/record&gt;&lt;/Cite&gt;&lt;/EndNote&gt;</w:instrText>
      </w:r>
      <w:r w:rsidR="009B41FE">
        <w:fldChar w:fldCharType="separate"/>
      </w:r>
      <w:r w:rsidR="00CC33C5">
        <w:rPr>
          <w:noProof/>
        </w:rPr>
        <w:t>(</w:t>
      </w:r>
      <w:hyperlink w:anchor="_ENREF_1_52" w:tooltip="Strayer, 2003 #2166" w:history="1">
        <w:r w:rsidR="00350AB4">
          <w:rPr>
            <w:noProof/>
          </w:rPr>
          <w:t>sensu Strayer et al. 2003</w:t>
        </w:r>
      </w:hyperlink>
      <w:r w:rsidR="00CC33C5">
        <w:rPr>
          <w:noProof/>
        </w:rPr>
        <w:t>)</w:t>
      </w:r>
      <w:r w:rsidR="009B41FE">
        <w:fldChar w:fldCharType="end"/>
      </w:r>
      <w:r w:rsidR="00CC33C5">
        <w:t xml:space="preserve"> in</w:t>
      </w:r>
      <w:r w:rsidR="008542E6">
        <w:t xml:space="preserve">sofar </w:t>
      </w:r>
      <w:r w:rsidR="009B41FE">
        <w:t>as the</w:t>
      </w:r>
      <w:r w:rsidR="00CC33C5">
        <w:t>y relate</w:t>
      </w:r>
      <w:r w:rsidR="009B41FE">
        <w:t xml:space="preserve"> to food webs. </w:t>
      </w:r>
      <w:commentRangeStart w:id="15"/>
      <w:r w:rsidR="009B41FE">
        <w:t>In stream</w:t>
      </w:r>
      <w:r w:rsidR="008542E6">
        <w:t>s</w:t>
      </w:r>
      <w:r w:rsidR="009B41FE">
        <w:t xml:space="preserve"> and rivers in particular, the </w:t>
      </w:r>
      <w:r w:rsidR="00CC33C5">
        <w:t xml:space="preserve">boundary between streams </w:t>
      </w:r>
      <w:commentRangeEnd w:id="15"/>
      <w:r w:rsidR="00D9180B">
        <w:rPr>
          <w:rStyle w:val="CommentReference"/>
        </w:rPr>
        <w:commentReference w:id="15"/>
      </w:r>
      <w:r w:rsidR="00CC33C5">
        <w:t xml:space="preserve">and the landscape </w:t>
      </w:r>
      <w:r w:rsidR="00316BAE">
        <w:t>is almost universally defined by</w:t>
      </w:r>
      <w:r w:rsidR="00CC33C5">
        <w:t xml:space="preserve"> </w:t>
      </w:r>
      <w:r w:rsidR="004332B5">
        <w:t>physical, hydr</w:t>
      </w:r>
      <w:r w:rsidR="00167883">
        <w:t>og</w:t>
      </w:r>
      <w:r w:rsidR="004332B5">
        <w:t>eomorphic</w:t>
      </w:r>
      <w:r w:rsidR="009B41FE">
        <w:t xml:space="preserve"> </w:t>
      </w:r>
      <w:r w:rsidR="00CC33C5">
        <w:t>construct</w:t>
      </w:r>
      <w:r w:rsidR="00316BAE">
        <w:t>s</w:t>
      </w:r>
      <w:r w:rsidR="009B41FE">
        <w:t xml:space="preserve"> (i.e., the </w:t>
      </w:r>
      <w:r w:rsidR="00CC33C5">
        <w:t xml:space="preserve">location of the </w:t>
      </w:r>
      <w:r w:rsidR="009B41FE">
        <w:t>water’s edge)</w:t>
      </w:r>
      <w:r w:rsidR="008542E6">
        <w:t>.</w:t>
      </w:r>
      <w:r w:rsidR="00CC33C5">
        <w:t xml:space="preserve"> </w:t>
      </w:r>
      <w:r w:rsidR="008542E6">
        <w:t xml:space="preserve">However, </w:t>
      </w:r>
      <w:del w:id="16" w:author="Kennedy, Theodore" w:date="2016-02-05T11:50:00Z">
        <w:r w:rsidR="00CC33C5" w:rsidDel="00D9180B">
          <w:delText xml:space="preserve">adult </w:delText>
        </w:r>
      </w:del>
      <w:r w:rsidR="00CC33C5">
        <w:t xml:space="preserve">aquatic </w:t>
      </w:r>
      <w:del w:id="17" w:author="Kennedy, Theodore" w:date="2016-02-05T11:50:00Z">
        <w:r w:rsidR="00CC33C5" w:rsidDel="00D9180B">
          <w:delText xml:space="preserve">macroinvertebrates </w:delText>
        </w:r>
      </w:del>
      <w:ins w:id="18" w:author="Kennedy, Theodore" w:date="2016-02-05T11:50:00Z">
        <w:r w:rsidR="00D9180B">
          <w:t xml:space="preserve">insects </w:t>
        </w:r>
      </w:ins>
      <w:r w:rsidR="00CC33C5">
        <w:t>cross this boundary f</w:t>
      </w:r>
      <w:r w:rsidR="008542E6">
        <w:t>reely during</w:t>
      </w:r>
      <w:r w:rsidR="00CC33C5">
        <w:t xml:space="preserve"> </w:t>
      </w:r>
      <w:ins w:id="19" w:author="Kennedy, Theodore" w:date="2016-02-05T11:50:00Z">
        <w:r w:rsidR="00D9180B">
          <w:t xml:space="preserve">adult </w:t>
        </w:r>
      </w:ins>
      <w:r w:rsidR="00CC33C5">
        <w:t>emerge</w:t>
      </w:r>
      <w:r w:rsidR="008542E6">
        <w:t>nce</w:t>
      </w:r>
      <w:r w:rsidR="00CC33C5">
        <w:t xml:space="preserve"> </w:t>
      </w:r>
      <w:r w:rsidR="008542E6">
        <w:fldChar w:fldCharType="begin"/>
      </w:r>
      <w:r w:rsidR="008542E6">
        <w:instrText xml:space="preserve"> ADDIN EN.CITE &lt;EndNote&gt;&lt;Cite&gt;&lt;Author&gt;Baxter&lt;/Author&gt;&lt;Year&gt;2005&lt;/Year&gt;&lt;RecNum&gt;1629&lt;/RecNum&gt;&lt;DisplayText&gt;(Baxter et al. 2005)&lt;/DisplayText&gt;&lt;record&gt;&lt;rec-number&gt;1629&lt;/rec-number&gt;&lt;foreign-keys&gt;&lt;key app="EN" db-id="xwsaxrrty5wxrbe5ftq5zdvo0ddrvezpfas0"&gt;1629&lt;/key&gt;&lt;/foreign-keys&gt;&lt;ref-type name="Journal Article"&gt;17&lt;/ref-type&gt;&lt;contributors&gt;&lt;authors&gt;&lt;author&gt;Baxter, Colden V.&lt;/author&gt;&lt;author&gt;Fausch, Kurt D.&lt;/author&gt;&lt;author&gt;Saunders, W. Carl&lt;/author&gt;&lt;/authors&gt;&lt;/contributors&gt;&lt;titles&gt;&lt;title&gt;Tangled webs: reciprocal flows of invertebrate prey link streams and riparian zones&lt;/title&gt;&lt;secondary-title&gt;Freshwater Biology&lt;/secondary-title&gt;&lt;alt-title&gt;Freshwater Biol.&lt;/alt-title&gt;&lt;/titles&gt;&lt;periodical&gt;&lt;full-title&gt;Freshwater Biology&lt;/full-title&gt;&lt;/periodical&gt;&lt;pages&gt;201–220&lt;/pages&gt;&lt;volume&gt;50&lt;/volume&gt;&lt;number&gt;2&lt;/number&gt;&lt;dates&gt;&lt;year&gt;2005&lt;/year&gt;&lt;/dates&gt;&lt;urls&gt;&lt;/urls&gt;&lt;research-notes&gt;Electronic&amp;#xD;Print&amp;#xD;The big review of aquatic-terrestrial subsidies&lt;/research-notes&gt;&lt;/record&gt;&lt;/Cite&gt;&lt;/EndNote&gt;</w:instrText>
      </w:r>
      <w:r w:rsidR="008542E6">
        <w:fldChar w:fldCharType="separate"/>
      </w:r>
      <w:r w:rsidR="008542E6">
        <w:rPr>
          <w:noProof/>
        </w:rPr>
        <w:t>(</w:t>
      </w:r>
      <w:hyperlink w:anchor="_ENREF_1_4" w:tooltip="Baxter, 2005 #1629" w:history="1">
        <w:r w:rsidR="00350AB4">
          <w:rPr>
            <w:noProof/>
          </w:rPr>
          <w:t>Baxter et al. 2005</w:t>
        </w:r>
      </w:hyperlink>
      <w:r w:rsidR="008542E6">
        <w:rPr>
          <w:noProof/>
        </w:rPr>
        <w:t>)</w:t>
      </w:r>
      <w:r w:rsidR="008542E6">
        <w:fldChar w:fldCharType="end"/>
      </w:r>
      <w:r w:rsidR="008542E6">
        <w:t xml:space="preserve">, whereupon they disperse and provide important subsidies to </w:t>
      </w:r>
      <w:ins w:id="20" w:author="Kennedy, Theodore" w:date="2016-02-05T11:51:00Z">
        <w:r w:rsidR="00D9180B">
          <w:t xml:space="preserve">terrestrial </w:t>
        </w:r>
      </w:ins>
      <w:r w:rsidR="008542E6">
        <w:t xml:space="preserve">food webs </w:t>
      </w:r>
      <w:del w:id="21" w:author="Kennedy, Theodore" w:date="2016-02-05T11:51:00Z">
        <w:r w:rsidR="008542E6" w:rsidDel="00D9180B">
          <w:delText xml:space="preserve">in the terrestrial landscape </w:delText>
        </w:r>
      </w:del>
      <w:r w:rsidR="008542E6">
        <w:fldChar w:fldCharType="begin"/>
      </w:r>
      <w:r w:rsidR="008542E6">
        <w:instrText xml:space="preserve"> ADDIN EN.CITE &lt;EndNote&gt;&lt;Cite&gt;&lt;Author&gt;Nakano&lt;/Author&gt;&lt;Year&gt;2001&lt;/Year&gt;&lt;RecNum&gt;1630&lt;/RecNum&gt;&lt;DisplayText&gt;(Nakano and Murakami 2001)&lt;/DisplayText&gt;&lt;record&gt;&lt;rec-number&gt;1630&lt;/rec-number&gt;&lt;foreign-keys&gt;&lt;key app="EN" db-id="xwsaxrrty5wxrbe5ftq5zdvo0ddrvezpfas0"&gt;1630&lt;/key&gt;&lt;/foreign-keys&gt;&lt;ref-type name="Journal Article"&gt;17&lt;/ref-type&gt;&lt;contributors&gt;&lt;authors&gt;&lt;author&gt;Nakano, S.&lt;/author&gt;&lt;author&gt;Murakami, M.&lt;/author&gt;&lt;/authors&gt;&lt;/contributors&gt;&lt;auth-address&gt;Murakami, M&amp;#xD;Hokkaido Univ Forests, Tomakomai Res Stn, Tomakomai, Hokkaido 0530035, Japan&amp;#xD;Hokkaido Univ Forests, Tomakomai Res Stn, Tomakomai, Hokkaido 0530035, Japan&amp;#xD;Kyoto Univ, Ctr Ecol Res, Shiga 0522133, Japan&lt;/auth-address&gt;&lt;titles&gt;&lt;title&gt;Reciprocal subsidies: dynamic interdependence between terrestrial and aquatic food webs&lt;/title&gt;&lt;secondary-title&gt;Proceedings of the National Academy of Sciences&lt;/secondary-title&gt;&lt;alt-title&gt;Proc. Natl. Acad. Sci.&lt;/alt-title&gt;&lt;/titles&gt;&lt;periodical&gt;&lt;full-title&gt;Proceedings of the National Academy of Sciences&lt;/full-title&gt;&lt;/periodical&gt;&lt;pages&gt;166–170&lt;/pages&gt;&lt;volume&gt;98&lt;/volume&gt;&lt;number&gt;1&lt;/number&gt;&lt;keywords&gt;&lt;keyword&gt;forest-stream ecotone&lt;/keyword&gt;&lt;keyword&gt;allochthonous prey flux&lt;/keyword&gt;&lt;keyword&gt;stream&lt;/keyword&gt;&lt;keyword&gt;invertebrates&lt;/keyword&gt;&lt;keyword&gt;insects&lt;/keyword&gt;&lt;keyword&gt;ecology&lt;/keyword&gt;&lt;keyword&gt;shift&lt;/keyword&gt;&lt;keyword&gt;river&lt;/keyword&gt;&lt;/keywords&gt;&lt;dates&gt;&lt;year&gt;2001&lt;/year&gt;&lt;pub-dates&gt;&lt;date&gt;Jan 2&lt;/date&gt;&lt;/pub-dates&gt;&lt;/dates&gt;&lt;isbn&gt;0027-8424&lt;/isbn&gt;&lt;accession-num&gt;ISI:000166222600034&lt;/accession-num&gt;&lt;urls&gt;&lt;related-urls&gt;&lt;url&gt;&amp;lt;Go to ISI&amp;gt;://000166222600034&lt;/url&gt;&lt;/related-urls&gt;&lt;/urls&gt;&lt;research-notes&gt;389DD&amp;#xD;Times Cited:163&amp;#xD;Cited References Count:27 &lt;/research-notes&gt;&lt;language&gt;English&lt;/language&gt;&lt;/record&gt;&lt;/Cite&gt;&lt;/EndNote&gt;</w:instrText>
      </w:r>
      <w:r w:rsidR="008542E6">
        <w:fldChar w:fldCharType="separate"/>
      </w:r>
      <w:r w:rsidR="008542E6">
        <w:rPr>
          <w:noProof/>
        </w:rPr>
        <w:t>(</w:t>
      </w:r>
      <w:hyperlink w:anchor="_ENREF_1_34" w:tooltip="Nakano, 2001 #1630" w:history="1">
        <w:r w:rsidR="00350AB4">
          <w:rPr>
            <w:noProof/>
          </w:rPr>
          <w:t>Nakano and Murakami 2001</w:t>
        </w:r>
      </w:hyperlink>
      <w:r w:rsidR="008542E6">
        <w:rPr>
          <w:noProof/>
        </w:rPr>
        <w:t>)</w:t>
      </w:r>
      <w:r w:rsidR="008542E6">
        <w:fldChar w:fldCharType="end"/>
      </w:r>
      <w:r w:rsidR="008542E6">
        <w:t>.</w:t>
      </w:r>
      <w:r w:rsidR="00CC33C5">
        <w:t xml:space="preserve"> </w:t>
      </w:r>
      <w:r w:rsidR="0044486E">
        <w:t xml:space="preserve">The water’s edge often </w:t>
      </w:r>
      <w:r w:rsidR="00167883">
        <w:t>serv</w:t>
      </w:r>
      <w:r w:rsidR="0044486E">
        <w:t>es as an “investigative boundary</w:t>
      </w:r>
      <w:r w:rsidR="00167883">
        <w:t xml:space="preserve">” </w:t>
      </w:r>
      <w:r w:rsidR="00167883">
        <w:fldChar w:fldCharType="begin"/>
      </w:r>
      <w:r w:rsidR="004B5E1D">
        <w:instrText xml:space="preserve"> ADDIN EN.CITE &lt;EndNote&gt;&lt;Cite&gt;&lt;Author&gt;Strayer&lt;/Author&gt;&lt;Year&gt;2003&lt;/Year&gt;&lt;RecNum&gt;2166&lt;/RecNum&gt;&lt;Prefix&gt;sensu &lt;/Prefix&gt;&lt;DisplayText&gt;(sensu Strayer et al. 2003)&lt;/DisplayText&gt;&lt;record&gt;&lt;rec-number&gt;2166&lt;/rec-number&gt;&lt;foreign-keys&gt;&lt;key app="EN" db-id="xwsaxrrty5wxrbe5ftq5zdvo0ddrvezpfas0"&gt;2166&lt;/key&gt;&lt;/foreign-keys&gt;&lt;ref-type name="Journal Article"&gt;17&lt;/ref-type&gt;&lt;contributors&gt;&lt;authors&gt;&lt;author&gt;Strayer, David L.&lt;/author&gt;&lt;author&gt;Power, Mary E.&lt;/author&gt;&lt;author&gt;Fagan, W. F.&lt;/author&gt;&lt;author&gt;Pickett, Steward T. A.&lt;/author&gt;&lt;author&gt;Belnap, J.&lt;/author&gt;&lt;/authors&gt;&lt;/contributors&gt;&lt;titles&gt;&lt;title&gt;A classification of ecological boundaries&lt;/title&gt;&lt;secondary-title&gt;BioScience&lt;/secondary-title&gt;&lt;alt-title&gt;BioScience&lt;/alt-title&gt;&lt;/titles&gt;&lt;periodical&gt;&lt;full-title&gt;BioScience&lt;/full-title&gt;&lt;/periodical&gt;&lt;alt-periodical&gt;&lt;full-title&gt;BioScience&lt;/full-title&gt;&lt;/alt-periodical&gt;&lt;pages&gt;723–729&lt;/pages&gt;&lt;volume&gt;53&lt;/volume&gt;&lt;number&gt;8&lt;/number&gt;&lt;dates&gt;&lt;year&gt;2003&lt;/year&gt;&lt;/dates&gt;&lt;publisher&gt;Univ California Press&lt;/publisher&gt;&lt;urls&gt;&lt;/urls&gt;&lt;research-notes&gt; &lt;/research-notes&gt;&lt;/record&gt;&lt;/Cite&gt;&lt;/EndNote&gt;</w:instrText>
      </w:r>
      <w:r w:rsidR="00167883">
        <w:fldChar w:fldCharType="separate"/>
      </w:r>
      <w:r w:rsidR="004B5E1D">
        <w:rPr>
          <w:noProof/>
        </w:rPr>
        <w:t>(</w:t>
      </w:r>
      <w:hyperlink w:anchor="_ENREF_1_52" w:tooltip="Strayer, 2003 #2166" w:history="1">
        <w:r w:rsidR="00350AB4">
          <w:rPr>
            <w:noProof/>
          </w:rPr>
          <w:t>sensu Strayer et al. 2003</w:t>
        </w:r>
      </w:hyperlink>
      <w:r w:rsidR="004B5E1D">
        <w:rPr>
          <w:noProof/>
        </w:rPr>
        <w:t>)</w:t>
      </w:r>
      <w:r w:rsidR="00167883">
        <w:fldChar w:fldCharType="end"/>
      </w:r>
      <w:r w:rsidR="00167883">
        <w:t xml:space="preserve"> </w:t>
      </w:r>
      <w:r w:rsidR="0044486E">
        <w:t xml:space="preserve">that conveniently delineates research; indeed, it has given rise to entire fields that segregate their research based upon these boundaries (e.g., stream ecology and limnology from riparian ecology,  marine ecology from island and coastal ecology). However, the function of the water’s edge as a “tangible boundary” </w:t>
      </w:r>
      <w:r w:rsidR="004B5E1D">
        <w:t>that distinguishes the food web of one ecosystem from another</w:t>
      </w:r>
      <w:r w:rsidR="00167883">
        <w:t xml:space="preserve"> is suspect at best</w:t>
      </w:r>
      <w:r w:rsidR="004541B7">
        <w:t xml:space="preserve"> </w:t>
      </w:r>
      <w:r w:rsidR="004541B7">
        <w:fldChar w:fldCharType="begin"/>
      </w:r>
      <w:r w:rsidR="00EC70DF">
        <w:instrText xml:space="preserve"> ADDIN EN.CITE &lt;EndNote&gt;&lt;Cite&gt;&lt;Author&gt;Strayer&lt;/Author&gt;&lt;Year&gt;2010&lt;/Year&gt;&lt;RecNum&gt;4165&lt;/RecNum&gt;&lt;DisplayText&gt;(Strayer and Findlay 2010)&lt;/DisplayText&gt;&lt;record&gt;&lt;rec-number&gt;4165&lt;/rec-number&gt;&lt;foreign-keys&gt;&lt;key app="EN" db-id="xwsaxrrty5wxrbe5ftq5zdvo0ddrvezpfas0"&gt;4165&lt;/key&gt;&lt;/foreign-keys&gt;&lt;ref-type name="Journal Article"&gt;17&lt;/ref-type&gt;&lt;contributors&gt;&lt;authors&gt;&lt;author&gt;Strayer, David L.&lt;/author&gt;&lt;author&gt;Findlay, Stuart E. G.&lt;/author&gt;&lt;/authors&gt;&lt;/contributors&gt;&lt;titles&gt;&lt;title&gt;Ecology of freshwater shore zones&lt;/title&gt;&lt;secondary-title&gt;Aquatic Sciences&lt;/secondary-title&gt;&lt;/titles&gt;&lt;periodical&gt;&lt;full-title&gt;Aquatic Sciences&lt;/full-title&gt;&lt;/periodical&gt;&lt;pages&gt;127–163&lt;/pages&gt;&lt;volume&gt;72&lt;/volume&gt;&lt;number&gt;2&lt;/number&gt;&lt;dates&gt;&lt;year&gt;2010&lt;/year&gt;&lt;/dates&gt;&lt;isbn&gt;1420-9055&lt;/isbn&gt;&lt;label&gt;Strayer2010&lt;/label&gt;&lt;work-type&gt;journal article&lt;/work-type&gt;&lt;urls&gt;&lt;related-urls&gt;&lt;url&gt;http://dx.doi.org/10.1007/s00027-010-0128-9&lt;/url&gt;&lt;/related-urls&gt;&lt;/urls&gt;&lt;electronic-resource-num&gt;10.1007/s00027-010-0128-9&lt;/electronic-resource-num&gt;&lt;research-notes&gt;Electronic&amp;#xD;Suggested by Klement as pertaining to the artificial nature of teh boundary between streams and shorelines.&lt;/research-notes&gt;&lt;/record&gt;&lt;/Cite&gt;&lt;/EndNote&gt;</w:instrText>
      </w:r>
      <w:r w:rsidR="004541B7">
        <w:fldChar w:fldCharType="separate"/>
      </w:r>
      <w:r w:rsidR="004541B7">
        <w:rPr>
          <w:noProof/>
        </w:rPr>
        <w:t>(</w:t>
      </w:r>
      <w:hyperlink w:anchor="_ENREF_1_51" w:tooltip="Strayer, 2010 #4165" w:history="1">
        <w:r w:rsidR="00350AB4">
          <w:rPr>
            <w:noProof/>
          </w:rPr>
          <w:t>Strayer and Findlay 2010</w:t>
        </w:r>
      </w:hyperlink>
      <w:r w:rsidR="004541B7">
        <w:rPr>
          <w:noProof/>
        </w:rPr>
        <w:t>)</w:t>
      </w:r>
      <w:r w:rsidR="004541B7">
        <w:fldChar w:fldCharType="end"/>
      </w:r>
      <w:r w:rsidR="00AB4228">
        <w:t xml:space="preserve">. </w:t>
      </w:r>
      <w:r w:rsidR="0044486E">
        <w:t>U</w:t>
      </w:r>
      <w:r w:rsidR="008542E6">
        <w:t xml:space="preserve">ntil the spatial dynamics of subsidy transmission from </w:t>
      </w:r>
      <w:r w:rsidR="0044486E">
        <w:t xml:space="preserve">ecosystems such as streams and </w:t>
      </w:r>
      <w:r w:rsidR="008542E6">
        <w:t>rivers to</w:t>
      </w:r>
      <w:r w:rsidR="00316BAE">
        <w:t xml:space="preserve"> land are better understood, this true, food web boundary of </w:t>
      </w:r>
      <w:r w:rsidR="0044486E">
        <w:t>aquatic</w:t>
      </w:r>
      <w:r w:rsidR="008542E6">
        <w:t xml:space="preserve"> </w:t>
      </w:r>
      <w:r w:rsidR="00316BAE">
        <w:t xml:space="preserve">ecosystems </w:t>
      </w:r>
      <w:ins w:id="22" w:author="Kennedy, Theodore" w:date="2016-02-05T11:54:00Z">
        <w:r w:rsidR="00D9180B">
          <w:t xml:space="preserve">will </w:t>
        </w:r>
      </w:ins>
      <w:r w:rsidR="008542E6">
        <w:t>remain</w:t>
      </w:r>
      <w:del w:id="23" w:author="Kennedy, Theodore" w:date="2016-02-05T11:54:00Z">
        <w:r w:rsidR="008542E6" w:rsidDel="00D9180B">
          <w:delText>s</w:delText>
        </w:r>
      </w:del>
      <w:r w:rsidR="008542E6">
        <w:t xml:space="preserve"> </w:t>
      </w:r>
      <w:del w:id="24" w:author="Kennedy, Theodore" w:date="2016-02-05T11:54:00Z">
        <w:r w:rsidR="00316BAE" w:rsidDel="00D9180B">
          <w:delText xml:space="preserve">largely </w:delText>
        </w:r>
      </w:del>
      <w:r w:rsidR="008542E6">
        <w:t>undefined</w:t>
      </w:r>
      <w:r w:rsidR="00316BAE">
        <w:t>.</w:t>
      </w:r>
      <w:r w:rsidR="001C758A">
        <w:t xml:space="preserve"> </w:t>
      </w:r>
    </w:p>
    <w:p w14:paraId="7B00B126" w14:textId="17519865" w:rsidR="008E6A3C" w:rsidRDefault="009104AE" w:rsidP="009104AE">
      <w:pPr>
        <w:ind w:firstLine="720"/>
      </w:pPr>
      <w:commentRangeStart w:id="25"/>
      <w:r>
        <w:t>Results from</w:t>
      </w:r>
      <w:r w:rsidR="008E6A3C">
        <w:t xml:space="preserve"> a previous </w:t>
      </w:r>
      <w:r>
        <w:t>meta-analysis</w:t>
      </w:r>
      <w:r w:rsidR="0036487A">
        <w:t xml:space="preserve"> </w:t>
      </w:r>
      <w:r>
        <w:t xml:space="preserve">on the spatial transmission of </w:t>
      </w:r>
      <w:r w:rsidR="009E59CE">
        <w:t xml:space="preserve">stream </w:t>
      </w:r>
      <w:r>
        <w:t xml:space="preserve">subsidies </w:t>
      </w:r>
      <w:r w:rsidR="0036487A">
        <w:fldChar w:fldCharType="begin"/>
      </w:r>
      <w:r w:rsidR="0036487A">
        <w:instrText xml:space="preserve"> ADDIN EN.CITE &lt;EndNote&gt;&lt;Cite&gt;&lt;Author&gt;Muehlbauer&lt;/Author&gt;&lt;Year&gt;2014&lt;/Year&gt;&lt;RecNum&gt;3745&lt;/RecNum&gt;&lt;DisplayText&gt;(Muehlbauer et al. 2014)&lt;/DisplayText&gt;&lt;record&gt;&lt;rec-number&gt;3745&lt;/rec-number&gt;&lt;foreign-keys&gt;&lt;key app="EN" db-id="xwsaxrrty5wxrbe5ftq5zdvo0ddrvezpfas0"&gt;3745&lt;/key&gt;&lt;/foreign-keys&gt;&lt;ref-type name="Journal Article"&gt;17&lt;/ref-type&gt;&lt;contributors&gt;&lt;authors&gt;&lt;author&gt;Muehlbauer, Jeffrey D.&lt;/author&gt;&lt;author&gt;Collins, Scott F.&lt;/author&gt;&lt;author&gt;Doyle, Martin W.&lt;/author&gt;&lt;author&gt;Tockner, Klement&lt;/author&gt;&lt;/authors&gt;&lt;/contributors&gt;&lt;titles&gt;&lt;title&gt;How wide is a stream? Spatial extent of the potential “stream signature” in terrestrial food webs using meta-analysis&lt;/title&gt;&lt;secondary-title&gt;Ecology&lt;/secondary-title&gt;&lt;/titles&gt;&lt;periodical&gt;&lt;full-title&gt;Ecology&lt;/full-title&gt;&lt;/periodical&gt;&lt;pages&gt;44–55&lt;/pages&gt;&lt;volume&gt;95&lt;/volume&gt;&lt;number&gt;1&lt;/number&gt;&lt;dates&gt;&lt;year&gt;2014&lt;/year&gt;&lt;pub-dates&gt;&lt;date&gt;2014/01/01&lt;/date&gt;&lt;/pub-dates&gt;&lt;/dates&gt;&lt;publisher&gt;Ecological Society of America&lt;/publisher&gt;&lt;isbn&gt;0012-9658&lt;/isbn&gt;&lt;urls&gt;&lt;related-urls&gt;&lt;url&gt;http://dx.doi.org/10.1890/12-1628.1&lt;/url&gt;&lt;/related-urls&gt;&lt;/urls&gt;&lt;electronic-resource-num&gt;10.1890/12-1628.1&lt;/electronic-resource-num&gt;&lt;research-notes&gt;Electronic&amp;#xD;Second chapter from my dissertation&amp;#xD;Includes the 2 appendices and the data supplement&lt;/research-notes&gt;&lt;access-date&gt;2014/01/21&lt;/access-date&gt;&lt;/record&gt;&lt;/Cite&gt;&lt;/EndNote&gt;</w:instrText>
      </w:r>
      <w:r w:rsidR="0036487A">
        <w:fldChar w:fldCharType="separate"/>
      </w:r>
      <w:r w:rsidR="0036487A">
        <w:rPr>
          <w:noProof/>
        </w:rPr>
        <w:t>(</w:t>
      </w:r>
      <w:hyperlink w:anchor="_ENREF_1_31" w:tooltip="Muehlbauer, 2014 #3745" w:history="1">
        <w:r w:rsidR="00350AB4">
          <w:rPr>
            <w:noProof/>
          </w:rPr>
          <w:t>Muehlbauer et al. 2014</w:t>
        </w:r>
      </w:hyperlink>
      <w:r w:rsidR="0036487A">
        <w:rPr>
          <w:noProof/>
        </w:rPr>
        <w:t>)</w:t>
      </w:r>
      <w:r w:rsidR="0036487A">
        <w:fldChar w:fldCharType="end"/>
      </w:r>
      <w:r w:rsidR="008E6A3C">
        <w:t xml:space="preserve"> underscored that, </w:t>
      </w:r>
      <w:commentRangeStart w:id="26"/>
      <w:r w:rsidR="008E6A3C">
        <w:t>while much of the aquatic res</w:t>
      </w:r>
      <w:r>
        <w:t xml:space="preserve">ource </w:t>
      </w:r>
      <w:commentRangeEnd w:id="26"/>
      <w:r w:rsidR="00C001F9">
        <w:rPr>
          <w:rStyle w:val="CommentReference"/>
        </w:rPr>
        <w:commentReference w:id="26"/>
      </w:r>
      <w:r>
        <w:t xml:space="preserve">does indeed remain near </w:t>
      </w:r>
      <w:r w:rsidR="008E6A3C">
        <w:t>stream banks, the distribution followed a power law with a long tail, suc</w:t>
      </w:r>
      <w:r w:rsidR="004F0D7E">
        <w:t xml:space="preserve">h that a 10% aquatic signal </w:t>
      </w:r>
      <w:del w:id="27" w:author="Kennedy, Theodore" w:date="2016-02-05T11:56:00Z">
        <w:r w:rsidR="004F0D7E" w:rsidDel="00C001F9">
          <w:delText>could be found in many cases</w:delText>
        </w:r>
      </w:del>
      <w:ins w:id="28" w:author="Kennedy, Theodore" w:date="2016-02-05T11:56:00Z">
        <w:r w:rsidR="00C001F9">
          <w:t>was often present</w:t>
        </w:r>
      </w:ins>
      <w:r w:rsidR="008E6A3C">
        <w:t xml:space="preserve"> </w:t>
      </w:r>
      <w:del w:id="29" w:author="Kennedy, Theodore" w:date="2016-02-05T11:56:00Z">
        <w:r w:rsidR="008E6A3C" w:rsidDel="00C001F9">
          <w:delText xml:space="preserve">at distances </w:delText>
        </w:r>
      </w:del>
      <w:ins w:id="30" w:author="Kennedy, Theodore" w:date="2016-02-05T11:56:00Z">
        <w:r w:rsidR="00C001F9">
          <w:t xml:space="preserve">more than </w:t>
        </w:r>
      </w:ins>
      <w:del w:id="31" w:author="Kennedy, Theodore" w:date="2016-02-05T11:57:00Z">
        <w:r w:rsidR="008E6A3C" w:rsidDel="00C001F9">
          <w:delText>half a kilomete</w:delText>
        </w:r>
        <w:r w:rsidR="00C05227" w:rsidDel="00C001F9">
          <w:delText xml:space="preserve">r </w:delText>
        </w:r>
      </w:del>
      <w:ins w:id="32" w:author="Kennedy, Theodore" w:date="2016-02-05T11:57:00Z">
        <w:r w:rsidR="00C001F9">
          <w:t xml:space="preserve">500 meters </w:t>
        </w:r>
      </w:ins>
      <w:del w:id="33" w:author="Kennedy, Theodore" w:date="2016-02-05T11:56:00Z">
        <w:r w:rsidR="00C05227" w:rsidDel="00C001F9">
          <w:delText xml:space="preserve">or more </w:delText>
        </w:r>
      </w:del>
      <w:r w:rsidR="00C05227">
        <w:t xml:space="preserve">away from </w:t>
      </w:r>
      <w:r w:rsidR="003428E2">
        <w:t xml:space="preserve">a </w:t>
      </w:r>
      <w:r w:rsidR="00C05227">
        <w:t xml:space="preserve">stream. </w:t>
      </w:r>
      <w:commentRangeEnd w:id="25"/>
      <w:r w:rsidR="00C001F9">
        <w:rPr>
          <w:rStyle w:val="CommentReference"/>
        </w:rPr>
        <w:commentReference w:id="25"/>
      </w:r>
      <w:r w:rsidR="00C05227">
        <w:t xml:space="preserve">That study </w:t>
      </w:r>
      <w:r w:rsidR="009E59CE">
        <w:t>emphasized</w:t>
      </w:r>
      <w:r w:rsidR="00C05227">
        <w:t xml:space="preserve"> </w:t>
      </w:r>
      <w:r w:rsidR="009E59CE">
        <w:t xml:space="preserve">the importance of </w:t>
      </w:r>
      <w:r w:rsidR="00C05227">
        <w:t>some biological variables, s</w:t>
      </w:r>
      <w:r w:rsidR="00A5453E">
        <w:t xml:space="preserve">uch as in-stream productivity </w:t>
      </w:r>
      <w:r w:rsidR="00506D3D">
        <w:fldChar w:fldCharType="begin">
          <w:fldData xml:space="preserve">PEVuZE5vdGU+PENpdGU+PEF1dGhvcj5Qb3dlcjwvQXV0aG9yPjxZZWFyPjIwMDQ8L1llYXI+PFJl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</w:fldData>
        </w:fldChar>
      </w:r>
      <w:r w:rsidR="00F44424">
        <w:instrText xml:space="preserve"> ADDIN EN.CITE </w:instrText>
      </w:r>
      <w:r w:rsidR="00506D3D">
        <w:fldChar w:fldCharType="begin">
          <w:fldData xml:space="preserve">PEVuZE5vdGU+PENpdGU+PEF1dGhvcj5Qb3dlcjwvQXV0aG9yPjxZZWFyPjIwMDQ8L1llYXI+PFJl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</w:fldData>
        </w:fldChar>
      </w:r>
      <w:r w:rsidR="00F44424">
        <w:instrText xml:space="preserve"> ADDIN EN.CITE.DATA </w:instrText>
      </w:r>
      <w:r w:rsidR="00506D3D">
        <w:fldChar w:fldCharType="end"/>
      </w:r>
      <w:r w:rsidR="00506D3D">
        <w:fldChar w:fldCharType="separate"/>
      </w:r>
      <w:r w:rsidR="00A5453E">
        <w:rPr>
          <w:noProof/>
        </w:rPr>
        <w:t>(</w:t>
      </w:r>
      <w:hyperlink w:anchor="_ENREF_1_42" w:tooltip="Power, 2004 #2707" w:history="1">
        <w:r w:rsidR="00350AB4">
          <w:rPr>
            <w:noProof/>
          </w:rPr>
          <w:t>Power et al. 2004</w:t>
        </w:r>
      </w:hyperlink>
      <w:r w:rsidR="00A5453E">
        <w:rPr>
          <w:noProof/>
        </w:rPr>
        <w:t xml:space="preserve">, </w:t>
      </w:r>
      <w:hyperlink w:anchor="_ENREF_1_2" w:tooltip="Ballinger, 2006 #2402" w:history="1">
        <w:r w:rsidR="00350AB4">
          <w:rPr>
            <w:noProof/>
          </w:rPr>
          <w:t>Ballinger and Lake 2006</w:t>
        </w:r>
      </w:hyperlink>
      <w:r w:rsidR="00A5453E">
        <w:rPr>
          <w:noProof/>
        </w:rPr>
        <w:t>)</w:t>
      </w:r>
      <w:r w:rsidR="00506D3D">
        <w:fldChar w:fldCharType="end"/>
      </w:r>
      <w:r w:rsidR="00A5453E">
        <w:t xml:space="preserve"> and study organism </w:t>
      </w:r>
      <w:r w:rsidR="00506D3D">
        <w:fldChar w:fldCharType="begin"/>
      </w:r>
      <w:r w:rsidR="002A4D76">
        <w:instrText xml:space="preserve"> ADDIN EN.CITE &lt;EndNote&gt;&lt;Cite&gt;&lt;Author&gt;Finn&lt;/Author&gt;&lt;Year&gt;2008&lt;/Year&gt;&lt;RecNum&gt;2880&lt;/RecNum&gt;&lt;DisplayText&gt;(Finn and Poff 2008)&lt;/DisplayText&gt;&lt;record&gt;&lt;rec-number&gt;2880&lt;/rec-number&gt;&lt;foreign-keys&gt;&lt;key app="EN" db-id="xwsaxrrty5wxrbe5ftq5zdvo0ddrvezpfas0"&gt;2880&lt;/key&gt;&lt;/foreign-keys&gt;&lt;ref-type name="Journal Article"&gt;17&lt;/ref-type&gt;&lt;contributors&gt;&lt;authors&gt;&lt;author&gt;Finn, Debra S.&lt;/author&gt;&lt;author&gt;Poff, N. LeRoy&lt;/author&gt;&lt;/authors&gt;&lt;/contributors&gt;&lt;titles&gt;&lt;title&gt;Emergence and flight activity of alpine stream insects in two years with contrasting winter snowpack&lt;/title&gt;&lt;secondary-title&gt;Arctic, Antarctic, and Alpine Research&lt;/secondary-title&gt;&lt;/titles&gt;&lt;periodical&gt;&lt;full-title&gt;Arctic, Antarctic, and Alpine Research&lt;/full-title&gt;&lt;/periodical&gt;&lt;pages&gt;638–646&lt;/pages&gt;&lt;volume&gt;40&lt;/volume&gt;&lt;number&gt;4&lt;/number&gt;&lt;dates&gt;&lt;year&gt;2008&lt;/year&gt;&lt;/dates&gt;&lt;publisher&gt;INSTAAR&lt;/publisher&gt;&lt;isbn&gt;1523-0430&lt;/isbn&gt;&lt;urls&gt;&lt;/urls&gt;&lt;research-notes&gt;Electronic &lt;/research-notes&gt;&lt;/record&gt;&lt;/Cite&gt;&lt;/EndNote&gt;</w:instrText>
      </w:r>
      <w:r w:rsidR="00506D3D">
        <w:fldChar w:fldCharType="separate"/>
      </w:r>
      <w:r w:rsidR="00A5453E">
        <w:rPr>
          <w:noProof/>
        </w:rPr>
        <w:t>(</w:t>
      </w:r>
      <w:hyperlink w:anchor="_ENREF_1_17" w:tooltip="Finn, 2008 #2880" w:history="1">
        <w:r w:rsidR="00350AB4">
          <w:rPr>
            <w:noProof/>
          </w:rPr>
          <w:t>Finn and Poff 2008</w:t>
        </w:r>
      </w:hyperlink>
      <w:r w:rsidR="00A5453E">
        <w:rPr>
          <w:noProof/>
        </w:rPr>
        <w:t>)</w:t>
      </w:r>
      <w:r w:rsidR="00506D3D">
        <w:fldChar w:fldCharType="end"/>
      </w:r>
      <w:r w:rsidR="00C05227">
        <w:t xml:space="preserve"> </w:t>
      </w:r>
      <w:r w:rsidR="009E59CE">
        <w:t>in affecting</w:t>
      </w:r>
      <w:r w:rsidR="00C05227">
        <w:t xml:space="preserve"> the distance that subsidies travel</w:t>
      </w:r>
      <w:r w:rsidR="004F0D7E">
        <w:t xml:space="preserve"> through </w:t>
      </w:r>
      <w:r w:rsidR="001A33A8">
        <w:t>the terrestrial landscape</w:t>
      </w:r>
      <w:r w:rsidR="009E59CE">
        <w:t>,</w:t>
      </w:r>
      <w:r w:rsidR="00814DB2">
        <w:t xml:space="preserve"> </w:t>
      </w:r>
      <w:r w:rsidR="0044486E">
        <w:t xml:space="preserve">while </w:t>
      </w:r>
      <w:r w:rsidR="008E6A3C">
        <w:t xml:space="preserve">also </w:t>
      </w:r>
      <w:r w:rsidR="0044486E">
        <w:t>uncover</w:t>
      </w:r>
      <w:ins w:id="34" w:author="Kennedy, Theodore" w:date="2016-02-05T11:27:00Z">
        <w:r w:rsidR="002C4CBC">
          <w:t>ing</w:t>
        </w:r>
      </w:ins>
      <w:del w:id="35" w:author="Kennedy, Theodore" w:date="2016-02-05T11:27:00Z">
        <w:r w:rsidR="0044486E" w:rsidDel="002C4CBC">
          <w:delText>ed</w:delText>
        </w:r>
      </w:del>
      <w:r w:rsidR="008E6A3C">
        <w:t xml:space="preserve"> gaps</w:t>
      </w:r>
      <w:r w:rsidR="009E59CE">
        <w:t xml:space="preserve"> </w:t>
      </w:r>
      <w:del w:id="36" w:author="Kennedy, Theodore" w:date="2016-02-05T12:29:00Z">
        <w:r w:rsidR="009E59CE" w:rsidDel="00905581">
          <w:delText>elsewhere</w:delText>
        </w:r>
        <w:r w:rsidR="008E6A3C" w:rsidDel="00905581">
          <w:delText xml:space="preserve"> </w:delText>
        </w:r>
      </w:del>
      <w:r w:rsidR="008E6A3C">
        <w:t xml:space="preserve">in our </w:t>
      </w:r>
      <w:r w:rsidR="008E6A3C">
        <w:lastRenderedPageBreak/>
        <w:t>understanding of stream subsidy-distance dynamics</w:t>
      </w:r>
      <w:r w:rsidR="00A5453E">
        <w:t>. P</w:t>
      </w:r>
      <w:r w:rsidR="00EC14B3">
        <w:t>rincipally,</w:t>
      </w:r>
      <w:r w:rsidR="008E6A3C">
        <w:t xml:space="preserve"> </w:t>
      </w:r>
      <w:r w:rsidR="00743011">
        <w:t xml:space="preserve">it highlighted how little is known about the influence of </w:t>
      </w:r>
      <w:r w:rsidR="003E5F8D">
        <w:t xml:space="preserve">hydrogeomorphic </w:t>
      </w:r>
      <w:r w:rsidR="00E310AC">
        <w:t>and other landscape-level</w:t>
      </w:r>
      <w:r w:rsidR="00743011">
        <w:t>, physical</w:t>
      </w:r>
      <w:r w:rsidR="00E310AC">
        <w:t xml:space="preserve"> </w:t>
      </w:r>
      <w:r w:rsidR="003E5F8D">
        <w:t>condition</w:t>
      </w:r>
      <w:r w:rsidR="00743011">
        <w:t>s on</w:t>
      </w:r>
      <w:r w:rsidR="003E5F8D">
        <w:t xml:space="preserve"> subsidy dynamics </w:t>
      </w:r>
      <w:r w:rsidR="00506D3D">
        <w:fldChar w:fldCharType="begin"/>
      </w:r>
      <w:r w:rsidR="00F44424">
        <w:instrText xml:space="preserve"> ADDIN EN.CITE &lt;EndNote&gt;&lt;Cite&gt;&lt;Author&gt;Henschel&lt;/Author&gt;&lt;Year&gt;2004&lt;/Year&gt;&lt;RecNum&gt;2606&lt;/RecNum&gt;&lt;Prefix&gt;headwater streams should differ from large rivers`, for instance`, &lt;/Prefix&gt;&lt;DisplayText&gt;(headwater streams should differ from large rivers, for instance, Henschel 2004)&lt;/DisplayText&gt;&lt;record&gt;&lt;rec-number&gt;2606&lt;/rec-number&gt;&lt;foreign-keys&gt;&lt;key app="EN" db-id="xwsaxrrty5wxrbe5ftq5zdvo0ddrvezpfas0"&gt;2606&lt;/key&gt;&lt;/foreign-keys&gt;&lt;ref-type name="Book Section"&gt;5&lt;/ref-type&gt;&lt;contributors&gt;&lt;authors&gt;&lt;author&gt;Henschel, Joh R.&lt;/author&gt;&lt;/authors&gt;&lt;secondary-authors&gt;&lt;author&gt;Polis, Gary A.&lt;/author&gt;&lt;author&gt;Power, Mary E.&lt;/author&gt;&lt;author&gt;Huxel, Gary R.&lt;/author&gt;&lt;/secondary-authors&gt;&lt;/contributors&gt;&lt;titles&gt;&lt;title&gt;Subsidized predation along river shores affects terrestrial herbivore and plant success&lt;/title&gt;&lt;secondary-title&gt;Food webs at the landscape level&lt;/secondary-title&gt;&lt;/titles&gt;&lt;periodical&gt;&lt;full-title&gt;Food webs at the landscape level&lt;/full-title&gt;&lt;/periodical&gt;&lt;pages&gt;189–199&lt;/pages&gt;&lt;section&gt;13&lt;/section&gt;&lt;dates&gt;&lt;year&gt;2004&lt;/year&gt;&lt;/dates&gt;&lt;pub-location&gt;Chicago, Illinois, USA&lt;/pub-location&gt;&lt;publisher&gt;University of Chicago Press&lt;/publisher&gt;&lt;urls&gt;&lt;/urls&gt;&lt;research-notes&gt;Electronic&amp;#xD;Print (In Polis book)&amp;#xD;Basically just a reworking of Henschel et al. (2001) Oikos paper, with more explicit data on month-to-month variation.&amp;#xD;Still, some potentially useful figs.&amp;#xD;Makes interesting comments in the end about surprising fact that distance decay was very similar between larger (Main) river, and smaller rivers in the area studied by Henscel et al. 1996.  Suggests that larger water bodies, with relatively less shoreline area (proportionally to the surface area of the water body in question, that is), should have larger stream-terrestrial effects.&amp;#xD;Again, though, this result was in contrast to his data here.&amp;#xD;I haven&amp;apos;t seend anyone else devote as much time to this (stream order) question.  Worth citing. &lt;/research-notes&gt;&lt;/record&gt;&lt;/Cite&gt;&lt;/EndNote&gt;</w:instrText>
      </w:r>
      <w:r w:rsidR="00506D3D">
        <w:fldChar w:fldCharType="separate"/>
      </w:r>
      <w:r w:rsidR="003E5F8D">
        <w:rPr>
          <w:noProof/>
        </w:rPr>
        <w:t>(</w:t>
      </w:r>
      <w:hyperlink w:anchor="_ENREF_1_22" w:tooltip="Henschel, 2004 #2606" w:history="1">
        <w:r w:rsidR="00350AB4">
          <w:rPr>
            <w:noProof/>
          </w:rPr>
          <w:t>headwater streams should differ from large rivers, for instance, Henschel 2004</w:t>
        </w:r>
      </w:hyperlink>
      <w:r w:rsidR="003E5F8D">
        <w:rPr>
          <w:noProof/>
        </w:rPr>
        <w:t>)</w:t>
      </w:r>
      <w:r w:rsidR="00506D3D">
        <w:fldChar w:fldCharType="end"/>
      </w:r>
      <w:r w:rsidR="00814DB2">
        <w:t>.</w:t>
      </w:r>
      <w:r w:rsidR="003E5F8D">
        <w:t xml:space="preserve"> </w:t>
      </w:r>
      <w:r w:rsidR="00743011">
        <w:t xml:space="preserve">Such </w:t>
      </w:r>
      <w:r w:rsidR="00814DB2">
        <w:t xml:space="preserve">physical conditions are likely to affect subsidy transmission across a </w:t>
      </w:r>
      <w:r w:rsidR="00743011">
        <w:t xml:space="preserve">broad </w:t>
      </w:r>
      <w:r w:rsidR="00814DB2">
        <w:t xml:space="preserve">range of ecosystems: from forests to fields, intertidal zones to islands, </w:t>
      </w:r>
      <w:r w:rsidR="0049324D">
        <w:t xml:space="preserve">urban to rural areas, </w:t>
      </w:r>
      <w:r w:rsidR="00814DB2">
        <w:t>and so on</w:t>
      </w:r>
      <w:r w:rsidR="00743011">
        <w:t>. S</w:t>
      </w:r>
      <w:r w:rsidR="00814DB2">
        <w:t xml:space="preserve">treams </w:t>
      </w:r>
      <w:del w:id="37" w:author="Kennedy, Theodore" w:date="2016-02-05T12:29:00Z">
        <w:r w:rsidR="00743011" w:rsidDel="00905581">
          <w:delText xml:space="preserve">should </w:delText>
        </w:r>
      </w:del>
      <w:r w:rsidR="00743011">
        <w:t>represent</w:t>
      </w:r>
      <w:r w:rsidR="009F275B">
        <w:t xml:space="preserve"> ideal candidate ecosystems for </w:t>
      </w:r>
      <w:r w:rsidR="00743011">
        <w:t xml:space="preserve">the study of physical condition effects on subsidies because they </w:t>
      </w:r>
      <w:r w:rsidR="00814DB2">
        <w:t>have a distinctly physical boundary in the presence of channel banks that separate land from flowing water</w:t>
      </w:r>
      <w:r w:rsidR="00743011">
        <w:t>. Y</w:t>
      </w:r>
      <w:r w:rsidR="00814DB2">
        <w:t xml:space="preserve">et even in </w:t>
      </w:r>
      <w:r w:rsidR="00743011">
        <w:t>these</w:t>
      </w:r>
      <w:r w:rsidR="00814DB2">
        <w:t xml:space="preserve"> </w:t>
      </w:r>
      <w:r w:rsidR="00FA4B10">
        <w:t>ecosystems</w:t>
      </w:r>
      <w:r w:rsidR="00743011">
        <w:t>,</w:t>
      </w:r>
      <w:r w:rsidR="00FA4B10">
        <w:t xml:space="preserve"> </w:t>
      </w:r>
      <w:r w:rsidR="003E5F8D">
        <w:t xml:space="preserve">physical </w:t>
      </w:r>
      <w:r w:rsidR="00FA4B10">
        <w:t xml:space="preserve">conditions </w:t>
      </w:r>
      <w:commentRangeStart w:id="38"/>
      <w:r w:rsidR="00FA4B10">
        <w:t>are rarely considered as discriminating variables</w:t>
      </w:r>
      <w:commentRangeEnd w:id="38"/>
      <w:r w:rsidR="00905581">
        <w:rPr>
          <w:rStyle w:val="CommentReference"/>
        </w:rPr>
        <w:commentReference w:id="38"/>
      </w:r>
      <w:r w:rsidR="0036487A">
        <w:t xml:space="preserve"> </w:t>
      </w:r>
      <w:r w:rsidR="0036487A">
        <w:fldChar w:fldCharType="begin"/>
      </w:r>
      <w:r w:rsidR="0036487A">
        <w:instrText xml:space="preserve"> ADDIN EN.CITE &lt;EndNote&gt;&lt;Cite&gt;&lt;Author&gt;Muehlbauer&lt;/Author&gt;&lt;Year&gt;2014&lt;/Year&gt;&lt;RecNum&gt;3745&lt;/RecNum&gt;&lt;DisplayText&gt;(Muehlbauer et al. 2014)&lt;/DisplayText&gt;&lt;record&gt;&lt;rec-number&gt;3745&lt;/rec-number&gt;&lt;foreign-keys&gt;&lt;key app="EN" db-id="xwsaxrrty5wxrbe5ftq5zdvo0ddrvezpfas0"&gt;3745&lt;/key&gt;&lt;/foreign-keys&gt;&lt;ref-type name="Journal Article"&gt;17&lt;/ref-type&gt;&lt;contributors&gt;&lt;authors&gt;&lt;author&gt;Muehlbauer, Jeffrey D.&lt;/author&gt;&lt;author&gt;Collins, Scott F.&lt;/author&gt;&lt;author&gt;Doyle, Martin W.&lt;/author&gt;&lt;author&gt;Tockner, Klement&lt;/author&gt;&lt;/authors&gt;&lt;/contributors&gt;&lt;titles&gt;&lt;title&gt;How wide is a stream? Spatial extent of the potential “stream signature” in terrestrial food webs using meta-analysis&lt;/title&gt;&lt;secondary-title&gt;Ecology&lt;/secondary-title&gt;&lt;/titles&gt;&lt;periodical&gt;&lt;full-title&gt;Ecology&lt;/full-title&gt;&lt;/periodical&gt;&lt;pages&gt;44–55&lt;/pages&gt;&lt;volume&gt;95&lt;/volume&gt;&lt;number&gt;1&lt;/number&gt;&lt;dates&gt;&lt;year&gt;2014&lt;/year&gt;&lt;pub-dates&gt;&lt;date&gt;2014/01/01&lt;/date&gt;&lt;/pub-dates&gt;&lt;/dates&gt;&lt;publisher&gt;Ecological Society of America&lt;/publisher&gt;&lt;isbn&gt;0012-9658&lt;/isbn&gt;&lt;urls&gt;&lt;related-urls&gt;&lt;url&gt;http://dx.doi.org/10.1890/12-1628.1&lt;/url&gt;&lt;/related-urls&gt;&lt;/urls&gt;&lt;electronic-resource-num&gt;10.1890/12-1628.1&lt;/electronic-resource-num&gt;&lt;research-notes&gt;Electronic&amp;#xD;Second chapter from my dissertation&amp;#xD;Includes the 2 appendices and the data supplement&lt;/research-notes&gt;&lt;access-date&gt;2014/01/21&lt;/access-date&gt;&lt;/record&gt;&lt;/Cite&gt;&lt;/EndNote&gt;</w:instrText>
      </w:r>
      <w:r w:rsidR="0036487A">
        <w:fldChar w:fldCharType="separate"/>
      </w:r>
      <w:r w:rsidR="0036487A">
        <w:rPr>
          <w:noProof/>
        </w:rPr>
        <w:t>(</w:t>
      </w:r>
      <w:hyperlink w:anchor="_ENREF_1_31" w:tooltip="Muehlbauer, 2014 #3745" w:history="1">
        <w:r w:rsidR="00350AB4">
          <w:rPr>
            <w:noProof/>
          </w:rPr>
          <w:t>Muehlbauer et al. 2014</w:t>
        </w:r>
      </w:hyperlink>
      <w:r w:rsidR="0036487A">
        <w:rPr>
          <w:noProof/>
        </w:rPr>
        <w:t>)</w:t>
      </w:r>
      <w:r w:rsidR="0036487A">
        <w:fldChar w:fldCharType="end"/>
      </w:r>
      <w:r w:rsidR="003E5F8D">
        <w:t>.</w:t>
      </w:r>
    </w:p>
    <w:p w14:paraId="6498F0FE" w14:textId="26C85B88" w:rsidR="00EC14B3" w:rsidRDefault="00EC14B3" w:rsidP="00EC14B3">
      <w:r>
        <w:tab/>
      </w:r>
      <w:ins w:id="39" w:author="Kennedy, Theodore" w:date="2016-02-05T12:48:00Z">
        <w:r w:rsidR="007A0153">
          <w:t>Many physical variables</w:t>
        </w:r>
      </w:ins>
      <w:commentRangeStart w:id="40"/>
      <w:ins w:id="41" w:author="Kennedy, Theodore" w:date="2016-02-05T12:46:00Z">
        <w:r w:rsidR="00E0767E">
          <w:t xml:space="preserve"> of streams are likely to influence the distance that aquatic subsidies</w:t>
        </w:r>
      </w:ins>
      <w:ins w:id="42" w:author="Kennedy, Theodore" w:date="2016-02-05T12:47:00Z">
        <w:r w:rsidR="00E0767E">
          <w:t xml:space="preserve"> infiltrate into the terrestrial landscape.  </w:t>
        </w:r>
      </w:ins>
      <w:ins w:id="43" w:author="Kennedy, Theodore" w:date="2016-02-05T12:46:00Z">
        <w:r w:rsidR="00E0767E">
          <w:t xml:space="preserve"> </w:t>
        </w:r>
      </w:ins>
      <w:commentRangeEnd w:id="40"/>
      <w:ins w:id="44" w:author="Kennedy, Theodore" w:date="2016-02-05T12:48:00Z">
        <w:r w:rsidR="00E0767E">
          <w:rPr>
            <w:rStyle w:val="CommentReference"/>
          </w:rPr>
          <w:commentReference w:id="40"/>
        </w:r>
      </w:ins>
      <w:r w:rsidR="00814DB2">
        <w:t xml:space="preserve">One such physical variable, </w:t>
      </w:r>
      <w:r w:rsidR="00FA4B10">
        <w:t xml:space="preserve">stream </w:t>
      </w:r>
      <w:r w:rsidR="009E59CE">
        <w:t>ecosystem size</w:t>
      </w:r>
      <w:r w:rsidR="00814DB2">
        <w:t>, should</w:t>
      </w:r>
      <w:r w:rsidR="009E59CE">
        <w:t xml:space="preserve"> </w:t>
      </w:r>
      <w:r>
        <w:t>affect</w:t>
      </w:r>
      <w:r w:rsidR="00FA4B10">
        <w:t xml:space="preserve"> </w:t>
      </w:r>
      <w:r>
        <w:t xml:space="preserve">river–land subsidy dynamics </w:t>
      </w:r>
      <w:r w:rsidR="00FA4B10">
        <w:t>due to changes in these ecosystems associated with</w:t>
      </w:r>
      <w:r w:rsidR="009E59CE">
        <w:t xml:space="preserve"> </w:t>
      </w:r>
      <w:r>
        <w:t xml:space="preserve">hydraulic geometry </w:t>
      </w:r>
      <w:commentRangeStart w:id="45"/>
      <w:r>
        <w:t>and the river continuum concept</w:t>
      </w:r>
      <w:commentRangeEnd w:id="45"/>
      <w:r w:rsidR="00905581">
        <w:rPr>
          <w:rStyle w:val="CommentReference"/>
        </w:rPr>
        <w:commentReference w:id="45"/>
      </w:r>
      <w:r>
        <w:t xml:space="preserve"> </w:t>
      </w:r>
      <w:r w:rsidR="00506D3D">
        <w:fldChar w:fldCharType="begin">
          <w:fldData xml:space="preserve">PEVuZE5vdGU+PENpdGU+PEF1dGhvcj5WYW5ub3RlPC9BdXRob3I+PFllYXI+MTk4MDwvWWVhcj48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==
</w:fldData>
        </w:fldChar>
      </w:r>
      <w:r w:rsidR="002A4D76">
        <w:instrText xml:space="preserve"> ADDIN EN.CITE </w:instrText>
      </w:r>
      <w:r w:rsidR="00506D3D">
        <w:fldChar w:fldCharType="begin">
          <w:fldData xml:space="preserve">PEVuZE5vdGU+PENpdGU+PEF1dGhvcj5WYW5ub3RlPC9BdXRob3I+PFllYXI+MTk4MDwvWWVhcj48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==
</w:fldData>
        </w:fldChar>
      </w:r>
      <w:r w:rsidR="002A4D76">
        <w:instrText xml:space="preserve"> ADDIN EN.CITE.DATA </w:instrText>
      </w:r>
      <w:r w:rsidR="00506D3D">
        <w:fldChar w:fldCharType="end"/>
      </w:r>
      <w:r w:rsidR="00506D3D">
        <w:fldChar w:fldCharType="separate"/>
      </w:r>
      <w:r>
        <w:rPr>
          <w:noProof/>
        </w:rPr>
        <w:t>(</w:t>
      </w:r>
      <w:hyperlink w:anchor="_ENREF_1_28" w:tooltip="Leopold, 1953 #800" w:history="1">
        <w:r w:rsidR="00350AB4">
          <w:rPr>
            <w:noProof/>
          </w:rPr>
          <w:t>Leopold and Maddock 1953</w:t>
        </w:r>
      </w:hyperlink>
      <w:r>
        <w:rPr>
          <w:noProof/>
        </w:rPr>
        <w:t xml:space="preserve">, </w:t>
      </w:r>
      <w:hyperlink w:anchor="_ENREF_1_56" w:tooltip="Vannote, 1980 #817" w:history="1">
        <w:r w:rsidR="00350AB4">
          <w:rPr>
            <w:noProof/>
          </w:rPr>
          <w:t>Vannote et al. 1980</w:t>
        </w:r>
      </w:hyperlink>
      <w:r>
        <w:rPr>
          <w:noProof/>
        </w:rPr>
        <w:t>)</w:t>
      </w:r>
      <w:r w:rsidR="00506D3D">
        <w:fldChar w:fldCharType="end"/>
      </w:r>
      <w:r>
        <w:t>.</w:t>
      </w:r>
      <w:r w:rsidR="00007165">
        <w:t xml:space="preserve"> In very small streams, the small </w:t>
      </w:r>
      <w:commentRangeStart w:id="46"/>
      <w:del w:id="47" w:author="Kennedy, Theodore" w:date="2016-02-05T12:32:00Z">
        <w:r w:rsidR="00007165" w:rsidDel="00905581">
          <w:delText xml:space="preserve">ecosystem </w:delText>
        </w:r>
      </w:del>
      <w:r w:rsidR="00007165">
        <w:t xml:space="preserve">size of </w:t>
      </w:r>
      <w:r w:rsidR="009E59CE">
        <w:t xml:space="preserve">the </w:t>
      </w:r>
      <w:r w:rsidR="00007165">
        <w:t>donor</w:t>
      </w:r>
      <w:r w:rsidR="009E59CE">
        <w:t xml:space="preserve"> </w:t>
      </w:r>
      <w:r w:rsidR="00007165">
        <w:t xml:space="preserve">ecosystem </w:t>
      </w:r>
      <w:commentRangeEnd w:id="46"/>
      <w:r w:rsidR="007A0153">
        <w:rPr>
          <w:rStyle w:val="CommentReference"/>
        </w:rPr>
        <w:commentReference w:id="46"/>
      </w:r>
      <w:r w:rsidR="00007165">
        <w:t xml:space="preserve">relative to </w:t>
      </w:r>
      <w:r w:rsidR="009E59CE">
        <w:t>the recipient terrestrial ecosystem</w:t>
      </w:r>
      <w:r w:rsidR="00007165">
        <w:t xml:space="preserve"> may limit the presence of a large </w:t>
      </w:r>
      <w:r w:rsidR="00462DFD">
        <w:t xml:space="preserve">aquatic </w:t>
      </w:r>
      <w:r w:rsidR="00007165">
        <w:t xml:space="preserve">subsidy </w:t>
      </w:r>
      <w:r w:rsidR="00462DFD">
        <w:t>si</w:t>
      </w:r>
      <w:r w:rsidR="00007165">
        <w:t>g</w:t>
      </w:r>
      <w:r w:rsidR="00462DFD">
        <w:t>na</w:t>
      </w:r>
      <w:r w:rsidR="00007165">
        <w:t xml:space="preserve">l in </w:t>
      </w:r>
      <w:r w:rsidR="00462DFD">
        <w:t xml:space="preserve">terrestrial </w:t>
      </w:r>
      <w:r w:rsidR="009E59CE">
        <w:t xml:space="preserve">food webs: </w:t>
      </w:r>
      <w:r w:rsidR="00007165">
        <w:t xml:space="preserve">the aquatic subsidy </w:t>
      </w:r>
      <w:r w:rsidR="009E59CE">
        <w:t xml:space="preserve">may </w:t>
      </w:r>
      <w:r w:rsidR="00007165">
        <w:t>simply be</w:t>
      </w:r>
      <w:r w:rsidR="009E59CE">
        <w:t xml:space="preserve"> too</w:t>
      </w:r>
      <w:r w:rsidR="00007165">
        <w:t xml:space="preserve"> small relative to the abundance of terrestrial prey.</w:t>
      </w:r>
      <w:commentRangeStart w:id="48"/>
      <w:r w:rsidR="00007165">
        <w:t xml:space="preserve"> Conversely, differences in productivity </w:t>
      </w:r>
      <w:r w:rsidR="00462DFD">
        <w:t>between</w:t>
      </w:r>
      <w:r w:rsidR="00007165">
        <w:t xml:space="preserve"> </w:t>
      </w:r>
      <w:r w:rsidR="00462DFD">
        <w:t xml:space="preserve">the </w:t>
      </w:r>
      <w:r w:rsidR="00007165">
        <w:t>large</w:t>
      </w:r>
      <w:r w:rsidR="00462DFD">
        <w:t>st</w:t>
      </w:r>
      <w:r w:rsidR="00007165">
        <w:t xml:space="preserve"> rivers </w:t>
      </w:r>
      <w:r w:rsidR="00462DFD">
        <w:t xml:space="preserve">and their floodplains </w:t>
      </w:r>
      <w:r w:rsidR="00007165">
        <w:t xml:space="preserve">may also limit aquatic subsidy transmission </w:t>
      </w:r>
      <w:r w:rsidR="00506D3D">
        <w:fldChar w:fldCharType="begin">
          <w:fldData xml:space="preserve">PEVuZE5vdGU+PENpdGU+PEF1dGhvcj5IZW5zY2hlbDwvQXV0aG9yPjxZZWFyPjIwMDQ8L1llYXI+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</w:fldData>
        </w:fldChar>
      </w:r>
      <w:r w:rsidR="001D4C96">
        <w:instrText xml:space="preserve"> ADDIN EN.CITE </w:instrText>
      </w:r>
      <w:r w:rsidR="001D4C96">
        <w:fldChar w:fldCharType="begin">
          <w:fldData xml:space="preserve">PEVuZE5vdGU+PENpdGU+PEF1dGhvcj5IZW5zY2hlbDwvQXV0aG9yPjxZZWFyPjIwMDQ8L1llYXI+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</w:fldData>
        </w:fldChar>
      </w:r>
      <w:r w:rsidR="001D4C96">
        <w:instrText xml:space="preserve"> ADDIN EN.CITE.DATA </w:instrText>
      </w:r>
      <w:r w:rsidR="001D4C96">
        <w:fldChar w:fldCharType="end"/>
      </w:r>
      <w:r w:rsidR="00506D3D">
        <w:fldChar w:fldCharType="separate"/>
      </w:r>
      <w:r w:rsidR="00462DFD">
        <w:rPr>
          <w:noProof/>
        </w:rPr>
        <w:t>(</w:t>
      </w:r>
      <w:hyperlink w:anchor="_ENREF_1_24" w:tooltip="Henschel, 1996 #2607" w:history="1">
        <w:r w:rsidR="00350AB4">
          <w:rPr>
            <w:noProof/>
          </w:rPr>
          <w:t>Henschel et al. 1996</w:t>
        </w:r>
      </w:hyperlink>
      <w:r w:rsidR="00462DFD">
        <w:rPr>
          <w:noProof/>
        </w:rPr>
        <w:t xml:space="preserve">, </w:t>
      </w:r>
      <w:hyperlink w:anchor="_ENREF_1_22" w:tooltip="Henschel, 2004 #2606" w:history="1">
        <w:r w:rsidR="00350AB4">
          <w:rPr>
            <w:noProof/>
          </w:rPr>
          <w:t>Henschel 2004</w:t>
        </w:r>
      </w:hyperlink>
      <w:r w:rsidR="00462DFD">
        <w:rPr>
          <w:noProof/>
        </w:rPr>
        <w:t>)</w:t>
      </w:r>
      <w:r w:rsidR="00506D3D">
        <w:fldChar w:fldCharType="end"/>
      </w:r>
      <w:r w:rsidR="00462DFD">
        <w:t xml:space="preserve">. </w:t>
      </w:r>
      <w:commentRangeEnd w:id="48"/>
      <w:r w:rsidR="00905581">
        <w:rPr>
          <w:rStyle w:val="CommentReference"/>
        </w:rPr>
        <w:commentReference w:id="48"/>
      </w:r>
      <w:r w:rsidR="00462DFD">
        <w:t xml:space="preserve">Thus, the distance that aquatic subsidies are transmitted through </w:t>
      </w:r>
      <w:r w:rsidR="001A33A8">
        <w:t>the terrestrial landscape</w:t>
      </w:r>
      <w:r w:rsidR="00462DFD">
        <w:t xml:space="preserve"> may be greatest in mid-order streams. </w:t>
      </w:r>
      <w:commentRangeStart w:id="49"/>
      <w:r w:rsidR="00462DFD">
        <w:t xml:space="preserve">This pattern has been </w:t>
      </w:r>
      <w:r w:rsidR="009E59CE">
        <w:t>coarsely</w:t>
      </w:r>
      <w:r w:rsidR="00462DFD">
        <w:t xml:space="preserve"> supported by other studies </w:t>
      </w:r>
      <w:r w:rsidR="00506D3D">
        <w:fldChar w:fldCharType="begin">
          <w:fldData xml:space="preserve">PEVuZE5vdGU+PENpdGU+PEF1dGhvcj5IZW5zY2hlbDwvQXV0aG9yPjxZZWFyPjIwMDQ8L1llYXI+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</w:fldData>
        </w:fldChar>
      </w:r>
      <w:r w:rsidR="0036487A">
        <w:instrText xml:space="preserve"> ADDIN EN.CITE </w:instrText>
      </w:r>
      <w:r w:rsidR="0036487A">
        <w:fldChar w:fldCharType="begin">
          <w:fldData xml:space="preserve">PEVuZE5vdGU+PENpdGU+PEF1dGhvcj5IZW5zY2hlbDwvQXV0aG9yPjxZZWFyPjIwMDQ8L1llYXI+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</w:fldData>
        </w:fldChar>
      </w:r>
      <w:r w:rsidR="0036487A">
        <w:instrText xml:space="preserve"> ADDIN EN.CITE.DATA </w:instrText>
      </w:r>
      <w:r w:rsidR="0036487A">
        <w:fldChar w:fldCharType="end"/>
      </w:r>
      <w:r w:rsidR="00506D3D">
        <w:fldChar w:fldCharType="separate"/>
      </w:r>
      <w:r w:rsidR="0036487A">
        <w:rPr>
          <w:noProof/>
        </w:rPr>
        <w:t>(</w:t>
      </w:r>
      <w:hyperlink w:anchor="_ENREF_1_22" w:tooltip="Henschel, 2004 #2606" w:history="1">
        <w:r w:rsidR="00350AB4">
          <w:rPr>
            <w:noProof/>
          </w:rPr>
          <w:t>Henschel 2004</w:t>
        </w:r>
      </w:hyperlink>
      <w:r w:rsidR="0036487A">
        <w:rPr>
          <w:noProof/>
        </w:rPr>
        <w:t xml:space="preserve">, </w:t>
      </w:r>
      <w:hyperlink w:anchor="_ENREF_1_31" w:tooltip="Muehlbauer, 2014 #3745" w:history="1">
        <w:r w:rsidR="00350AB4">
          <w:rPr>
            <w:noProof/>
          </w:rPr>
          <w:t>Muehlbauer et al. 2014</w:t>
        </w:r>
      </w:hyperlink>
      <w:r w:rsidR="0036487A">
        <w:rPr>
          <w:noProof/>
        </w:rPr>
        <w:t>)</w:t>
      </w:r>
      <w:r w:rsidR="00506D3D">
        <w:fldChar w:fldCharType="end"/>
      </w:r>
      <w:r w:rsidR="009E59CE">
        <w:t xml:space="preserve">; however, </w:t>
      </w:r>
      <w:r w:rsidR="00462DFD">
        <w:t xml:space="preserve">no study has systematically compared subsidy dynamics among more than 2 stream orders </w:t>
      </w:r>
      <w:r w:rsidR="009E59CE">
        <w:t xml:space="preserve">along a river continuum within the same </w:t>
      </w:r>
      <w:r w:rsidR="003021CE">
        <w:t>catchment</w:t>
      </w:r>
      <w:r w:rsidR="009E59CE">
        <w:t>.</w:t>
      </w:r>
      <w:commentRangeEnd w:id="49"/>
      <w:r w:rsidR="00E0767E">
        <w:rPr>
          <w:rStyle w:val="CommentReference"/>
        </w:rPr>
        <w:commentReference w:id="49"/>
      </w:r>
    </w:p>
    <w:p w14:paraId="5A623995" w14:textId="01158F83" w:rsidR="00462DFD" w:rsidRDefault="00462DFD" w:rsidP="00EC14B3">
      <w:r>
        <w:lastRenderedPageBreak/>
        <w:tab/>
      </w:r>
      <w:r w:rsidR="00EB2CD4">
        <w:t>Similarly, s</w:t>
      </w:r>
      <w:r w:rsidR="00EB2CD4" w:rsidRPr="002A6F6A">
        <w:t xml:space="preserve">treams with different channel morphologies </w:t>
      </w:r>
      <w:r w:rsidR="00EB2CD4">
        <w:t xml:space="preserve">(e.g., braided, meandering, straight, etc.) </w:t>
      </w:r>
      <w:r w:rsidR="00EB2CD4" w:rsidRPr="002A6F6A">
        <w:t xml:space="preserve">have divergent </w:t>
      </w:r>
      <w:r w:rsidR="00EE0B8F">
        <w:t>hydraulic processes</w:t>
      </w:r>
      <w:r w:rsidR="00EB2CD4" w:rsidRPr="0091383F">
        <w:t>, sediment characteristics, and floodplain</w:t>
      </w:r>
      <w:r w:rsidR="00EB2CD4">
        <w:t xml:space="preserve"> forms </w:t>
      </w:r>
      <w:r w:rsidR="00506D3D">
        <w:fldChar w:fldCharType="begin"/>
      </w:r>
      <w:r w:rsidR="00EB2CD4">
        <w:instrText xml:space="preserve"> ADDIN EN.CITE &lt;EndNote&gt;&lt;Cite&gt;&lt;Author&gt;Nanson&lt;/Author&gt;&lt;Year&gt;1992&lt;/Year&gt;&lt;RecNum&gt;2030&lt;/RecNum&gt;&lt;DisplayText&gt;(Nanson and Croke 1992)&lt;/DisplayText&gt;&lt;record&gt;&lt;rec-number&gt;2030&lt;/rec-number&gt;&lt;foreign-keys&gt;&lt;key app="EN" db-id="xwsaxrrty5wxrbe5ftq5zdvo0ddrvezpfas0"&gt;2030&lt;/key&gt;&lt;/foreign-keys&gt;&lt;ref-type name="Journal Article"&gt;17&lt;/ref-type&gt;&lt;contributors&gt;&lt;authors&gt;&lt;author&gt;Nanson, G. C.&lt;/author&gt;&lt;author&gt;Croke, J. C.&lt;/author&gt;&lt;/authors&gt;&lt;/contributors&gt;&lt;titles&gt;&lt;title&gt;A genetic classification of floodplains&lt;/title&gt;&lt;secondary-title&gt;Geomorphology&lt;/secondary-title&gt;&lt;short-title&gt;Geomorph&lt;/short-title&gt;&lt;/titles&gt;&lt;periodical&gt;&lt;full-title&gt;Geomorphology&lt;/full-title&gt;&lt;/periodical&gt;&lt;pages&gt;459–486&lt;/pages&gt;&lt;volume&gt;4&lt;/volume&gt;&lt;number&gt;6&lt;/number&gt;&lt;dates&gt;&lt;year&gt;1992&lt;/year&gt;&lt;/dates&gt;&lt;isbn&gt;0169-555X&lt;/isbn&gt;&lt;urls&gt;&lt;related-urls&gt;&lt;url&gt;http://www.sciencedirect.com/science/article/B6V93-48BCR7B-1B/2/76ebfabfbd196fd21a68975cad4f3b3b&lt;/url&gt;&lt;/related-urls&gt;&lt;/urls&gt;&lt;electronic-resource-num&gt;Doi: 10.1016/0169-555x(92)90039-q&lt;/electronic-resource-num&gt;&lt;research-notes&gt; &lt;/research-notes&gt;&lt;/record&gt;&lt;/Cite&gt;&lt;/EndNote&gt;</w:instrText>
      </w:r>
      <w:r w:rsidR="00506D3D">
        <w:fldChar w:fldCharType="separate"/>
      </w:r>
      <w:r w:rsidR="00EB2CD4">
        <w:rPr>
          <w:noProof/>
        </w:rPr>
        <w:t>(</w:t>
      </w:r>
      <w:hyperlink w:anchor="_ENREF_1_35" w:tooltip="Nanson, 1992 #2030" w:history="1">
        <w:r w:rsidR="00350AB4">
          <w:rPr>
            <w:noProof/>
          </w:rPr>
          <w:t>Nanson and Croke 1992</w:t>
        </w:r>
      </w:hyperlink>
      <w:r w:rsidR="00EB2CD4">
        <w:rPr>
          <w:noProof/>
        </w:rPr>
        <w:t>)</w:t>
      </w:r>
      <w:r w:rsidR="00506D3D">
        <w:fldChar w:fldCharType="end"/>
      </w:r>
      <w:r w:rsidR="000D7EE5">
        <w:t>, and these stream morphological differences</w:t>
      </w:r>
      <w:r w:rsidR="00EB2CD4">
        <w:t xml:space="preserve"> may affect subsidy dynamics. Incre</w:t>
      </w:r>
      <w:r w:rsidR="005938DA">
        <w:t xml:space="preserve">asingly complex </w:t>
      </w:r>
      <w:r w:rsidR="00EB2CD4">
        <w:t xml:space="preserve">channels increase the physical </w:t>
      </w:r>
      <w:r w:rsidR="009F275B">
        <w:t>surface length</w:t>
      </w:r>
      <w:r w:rsidR="00EB2CD4">
        <w:t xml:space="preserve"> of the aquatic-terrestrial interface</w:t>
      </w:r>
      <w:r w:rsidR="00EB02AD">
        <w:t xml:space="preserve"> relative to a strictly single channel, linear stream, much as a sine wave between 2 arbitrary points on a graph will occupy more space than a straight line </w:t>
      </w:r>
      <w:r w:rsidR="00506D3D">
        <w:fldChar w:fldCharType="begin"/>
      </w:r>
      <w:r w:rsidR="008C64FA">
        <w:instrText xml:space="preserve"> ADDIN EN.CITE &lt;EndNote&gt;&lt;Cite&gt;&lt;Author&gt;Richards&lt;/Author&gt;&lt;Year&gt;1982&lt;/Year&gt;&lt;RecNum&gt;2165&lt;/RecNum&gt;&lt;DisplayText&gt;(Richards 1982)&lt;/DisplayText&gt;&lt;record&gt;&lt;rec-number&gt;2165&lt;/rec-number&gt;&lt;foreign-keys&gt;&lt;key app="EN" db-id="xwsaxrrty5wxrbe5ftq5zdvo0ddrvezpfas0"&gt;2165&lt;/key&gt;&lt;/foreign-keys&gt;&lt;ref-type name="Book"&gt;6&lt;/ref-type&gt;&lt;contributors&gt;&lt;authors&gt;&lt;author&gt;Richards, Keith&lt;/author&gt;&lt;/authors&gt;&lt;/contributors&gt;&lt;titles&gt;&lt;title&gt;Rivers: form and process in alluvial channels&lt;/title&gt;&lt;/titles&gt;&lt;section&gt;361&lt;/section&gt;&lt;keywords&gt;&lt;keyword&gt;Rivers.&lt;/keyword&gt;&lt;keyword&gt;Channels (Hydraulic engineering)&lt;/keyword&gt;&lt;/keywords&gt;&lt;dates&gt;&lt;year&gt;1982&lt;/year&gt;&lt;/dates&gt;&lt;pub-location&gt;Caldwell, New Jersey, USA&lt;/pub-location&gt;&lt;publisher&gt;Blackburn Press&lt;/publisher&gt;&lt;isbn&gt;0416749003 : $34.00 (est.)&amp;#xD;0416749100 (pbk.) : $18.00 (est.)&lt;/isbn&gt;&lt;urls&gt;&lt;related-urls&gt;&lt;url&gt;http://search.lib.unc.edu?R=UNCb1829977&lt;/url&gt;&lt;/related-urls&gt;&lt;/urls&gt;&lt;research-notes&gt;Formats: Book&amp;#xD;xi, 358 p. : ill. ; 24 cm.&amp;#xD;OCLC Number: 8494458&amp;#xD;Bibliography: p. [306]-346.&amp;#xD;Includes index.&amp;#xD;Located in UNC: Geological Sciences Library (Call Number: GB1205 .R5 1982) &lt;/research-notes&gt;&lt;/record&gt;&lt;/Cite&gt;&lt;/EndNote&gt;</w:instrText>
      </w:r>
      <w:r w:rsidR="00506D3D">
        <w:fldChar w:fldCharType="separate"/>
      </w:r>
      <w:r w:rsidR="008C64FA">
        <w:rPr>
          <w:noProof/>
        </w:rPr>
        <w:t>(</w:t>
      </w:r>
      <w:hyperlink w:anchor="_ENREF_1_45" w:tooltip="Richards, 1982 #2165" w:history="1">
        <w:r w:rsidR="00350AB4">
          <w:rPr>
            <w:noProof/>
          </w:rPr>
          <w:t>Richards 1982</w:t>
        </w:r>
      </w:hyperlink>
      <w:r w:rsidR="008C64FA">
        <w:rPr>
          <w:noProof/>
        </w:rPr>
        <w:t>)</w:t>
      </w:r>
      <w:r w:rsidR="00506D3D">
        <w:fldChar w:fldCharType="end"/>
      </w:r>
      <w:r w:rsidR="005938DA">
        <w:t xml:space="preserve">. </w:t>
      </w:r>
      <w:r w:rsidR="007C1025">
        <w:t>I</w:t>
      </w:r>
      <w:r w:rsidR="009F275B">
        <w:t xml:space="preserve">ncreased stream length, owing to the </w:t>
      </w:r>
      <w:r w:rsidR="0049324D">
        <w:t>higher sinuosity of more meandering channels</w:t>
      </w:r>
      <w:r w:rsidR="009F275B">
        <w:t>,</w:t>
      </w:r>
      <w:r w:rsidR="00C620AB">
        <w:t xml:space="preserve"> led to increased aquatic inse</w:t>
      </w:r>
      <w:r w:rsidR="007C1025">
        <w:t xml:space="preserve">ct abundance and </w:t>
      </w:r>
      <w:r w:rsidR="00C620AB">
        <w:t xml:space="preserve">a greater abundance of avian insectivores </w:t>
      </w:r>
      <w:r w:rsidR="007C1025">
        <w:t xml:space="preserve">in one study </w:t>
      </w:r>
      <w:r w:rsidR="00506D3D">
        <w:fldChar w:fldCharType="begin"/>
      </w:r>
      <w:r w:rsidR="00C620AB">
        <w:instrText xml:space="preserve"> ADDIN EN.CITE &lt;EndNote&gt;&lt;Cite&gt;&lt;Author&gt;Iwata&lt;/Author&gt;&lt;Year&gt;2003&lt;/Year&gt;&lt;RecNum&gt;2614&lt;/RecNum&gt;&lt;DisplayText&gt;(Iwata et al. 2003)&lt;/DisplayText&gt;&lt;record&gt;&lt;rec-number&gt;2614&lt;/rec-number&gt;&lt;foreign-keys&gt;&lt;key app="EN" db-id="xwsaxrrty5wxrbe5ftq5zdvo0ddrvezpfas0"&gt;2614&lt;/key&gt;&lt;/foreign-keys&gt;&lt;ref-type name="Journal Article"&gt;17&lt;/ref-type&gt;&lt;contributors&gt;&lt;authors&gt;&lt;author&gt;Iwata, Tomoya&lt;/author&gt;&lt;author&gt;Nakano, Shigeru&lt;/author&gt;&lt;author&gt;Murakami, Masashi&lt;/author&gt;&lt;/authors&gt;&lt;/contributors&gt;&lt;titles&gt;&lt;title&gt;Stream meanders increase insectivorous bird abundance in riparian deciduous forests&lt;/title&gt;&lt;secondary-title&gt;Ecography&lt;/secondary-title&gt;&lt;/titles&gt;&lt;periodical&gt;&lt;full-title&gt;Ecography&lt;/full-title&gt;&lt;/periodical&gt;&lt;pages&gt;325–337&lt;/pages&gt;&lt;volume&gt;26&lt;/volume&gt;&lt;number&gt;3&lt;/number&gt;&lt;dates&gt;&lt;year&gt;2003&lt;/year&gt;&lt;/dates&gt;&lt;publisher&gt;Munksgaard International Publishers&lt;/publisher&gt;&lt;isbn&gt;1600-0587&lt;/isbn&gt;&lt;urls&gt;&lt;related-urls&gt;&lt;url&gt;http://dx.doi.org/10.1034/j.1600-0587.2003.03355.x&lt;/url&gt;&lt;/related-urls&gt;&lt;/urls&gt;&lt;electronic-resource-num&gt;10.1034/j.1600-0587.2003.03355.x&lt;/electronic-resource-num&gt;&lt;research-notes&gt; &lt;/research-notes&gt;&lt;/record&gt;&lt;/Cite&gt;&lt;/EndNote&gt;</w:instrText>
      </w:r>
      <w:r w:rsidR="00506D3D">
        <w:fldChar w:fldCharType="separate"/>
      </w:r>
      <w:r w:rsidR="00C620AB">
        <w:rPr>
          <w:noProof/>
        </w:rPr>
        <w:t>(</w:t>
      </w:r>
      <w:hyperlink w:anchor="_ENREF_1_25" w:tooltip="Iwata, 2003 #2614" w:history="1">
        <w:r w:rsidR="00350AB4">
          <w:rPr>
            <w:noProof/>
          </w:rPr>
          <w:t>Iwata et al. 2003</w:t>
        </w:r>
      </w:hyperlink>
      <w:r w:rsidR="00C620AB">
        <w:rPr>
          <w:noProof/>
        </w:rPr>
        <w:t>)</w:t>
      </w:r>
      <w:r w:rsidR="00506D3D">
        <w:fldChar w:fldCharType="end"/>
      </w:r>
      <w:r w:rsidR="007C1025">
        <w:t xml:space="preserve">. This is corroborated by mathematical modeling suggesting that </w:t>
      </w:r>
      <w:r w:rsidR="00DA7D41">
        <w:t xml:space="preserve">increased </w:t>
      </w:r>
      <w:r w:rsidR="003021CE">
        <w:t>catchment</w:t>
      </w:r>
      <w:r w:rsidR="00DA7D41">
        <w:t xml:space="preserve"> drainage density </w:t>
      </w:r>
      <w:r w:rsidR="007C1025">
        <w:t xml:space="preserve">and </w:t>
      </w:r>
      <w:r w:rsidR="008C64FA">
        <w:t>channel</w:t>
      </w:r>
      <w:r w:rsidR="007C1025">
        <w:t xml:space="preserve"> </w:t>
      </w:r>
      <w:r w:rsidR="008C64FA">
        <w:t>s</w:t>
      </w:r>
      <w:r w:rsidR="007C1025">
        <w:t>inuosity</w:t>
      </w:r>
      <w:r w:rsidR="008C64FA">
        <w:t xml:space="preserve"> promote</w:t>
      </w:r>
      <w:r w:rsidR="007C1025">
        <w:t>s</w:t>
      </w:r>
      <w:r w:rsidR="008C64FA">
        <w:t xml:space="preserve"> increased subsidy transmission, with meander bends se</w:t>
      </w:r>
      <w:r w:rsidR="007C1025">
        <w:t>rving as subsidy</w:t>
      </w:r>
      <w:r w:rsidR="00E310AC">
        <w:t xml:space="preserve"> </w:t>
      </w:r>
      <w:r w:rsidR="008C64FA">
        <w:t xml:space="preserve">“hotspots” </w:t>
      </w:r>
      <w:r w:rsidR="00506D3D">
        <w:fldChar w:fldCharType="begin"/>
      </w:r>
      <w:r w:rsidR="008C64FA">
        <w:instrText xml:space="preserve"> ADDIN EN.CITE &lt;EndNote&gt;&lt;Cite&gt;&lt;Author&gt;Sabo&lt;/Author&gt;&lt;Year&gt;2012&lt;/Year&gt;&lt;RecNum&gt;2670&lt;/RecNum&gt;&lt;DisplayText&gt;(Sabo and Hagen 2012)&lt;/DisplayText&gt;&lt;record&gt;&lt;rec-number&gt;2670&lt;/rec-number&gt;&lt;foreign-keys&gt;&lt;key app="EN" db-id="xwsaxrrty5wxrbe5ftq5zdvo0ddrvezpfas0"&gt;2670&lt;/key&gt;&lt;/foreign-keys&gt;&lt;ref-type name="Journal Article"&gt;17&lt;/ref-type&gt;&lt;contributors&gt;&lt;authors&gt;&lt;author&gt;Sabo, John L.&lt;/author&gt;&lt;author&gt;Hagen, Elizabeth M.&lt;/author&gt;&lt;/authors&gt;&lt;/contributors&gt;&lt;titles&gt;&lt;title&gt;A network theory for resource exchange between rivers and their watersheds&lt;/title&gt;&lt;secondary-title&gt;Water Resources Research&lt;/secondary-title&gt;&lt;/titles&gt;&lt;periodical&gt;&lt;full-title&gt;Water Resources Research&lt;/full-title&gt;&lt;/periodical&gt;&lt;pages&gt;W04515&lt;/pages&gt;&lt;volume&gt;48&lt;/volume&gt;&lt;dates&gt;&lt;year&gt;2012&lt;/year&gt;&lt;/dates&gt;&lt;urls&gt;&lt;related-urls&gt;&lt;url&gt;http://www.agu.org/journals/wr/wr1204/2011WR010703/2011WR010703.pdf&lt;/url&gt;&lt;/related-urls&gt;&lt;/urls&gt;&lt;electronic-resource-num&gt;10.1029/2011WR010703 &lt;/electronic-resource-num&gt;&lt;research-notes&gt; &lt;/research-notes&gt;&lt;/record&gt;&lt;/Cite&gt;&lt;/EndNote&gt;</w:instrText>
      </w:r>
      <w:r w:rsidR="00506D3D">
        <w:fldChar w:fldCharType="separate"/>
      </w:r>
      <w:r w:rsidR="008C64FA">
        <w:rPr>
          <w:noProof/>
        </w:rPr>
        <w:t>(</w:t>
      </w:r>
      <w:hyperlink w:anchor="_ENREF_1_47" w:tooltip="Sabo, 2012 #2670" w:history="1">
        <w:r w:rsidR="00350AB4">
          <w:rPr>
            <w:noProof/>
          </w:rPr>
          <w:t>Sabo and Hagen 2012</w:t>
        </w:r>
      </w:hyperlink>
      <w:r w:rsidR="008C64FA">
        <w:rPr>
          <w:noProof/>
        </w:rPr>
        <w:t>)</w:t>
      </w:r>
      <w:r w:rsidR="00506D3D">
        <w:fldChar w:fldCharType="end"/>
      </w:r>
      <w:r w:rsidR="00202A07">
        <w:t>. M</w:t>
      </w:r>
      <w:r w:rsidR="00D11C7A">
        <w:t>eta-analysis</w:t>
      </w:r>
      <w:r w:rsidR="00202A07">
        <w:t xml:space="preserve"> results</w:t>
      </w:r>
      <w:r w:rsidR="00D11C7A">
        <w:t xml:space="preserve"> </w:t>
      </w:r>
      <w:r w:rsidR="0036487A">
        <w:fldChar w:fldCharType="begin"/>
      </w:r>
      <w:r w:rsidR="0036487A">
        <w:instrText xml:space="preserve"> ADDIN EN.CITE &lt;EndNote&gt;&lt;Cite&gt;&lt;Author&gt;Muehlbauer&lt;/Author&gt;&lt;Year&gt;2014&lt;/Year&gt;&lt;RecNum&gt;3745&lt;/RecNum&gt;&lt;DisplayText&gt;(Muehlbauer et al. 2014)&lt;/DisplayText&gt;&lt;record&gt;&lt;rec-number&gt;3745&lt;/rec-number&gt;&lt;foreign-keys&gt;&lt;key app="EN" db-id="xwsaxrrty5wxrbe5ftq5zdvo0ddrvezpfas0"&gt;3745&lt;/key&gt;&lt;/foreign-keys&gt;&lt;ref-type name="Journal Article"&gt;17&lt;/ref-type&gt;&lt;contributors&gt;&lt;authors&gt;&lt;author&gt;Muehlbauer, Jeffrey D.&lt;/author&gt;&lt;author&gt;Collins, Scott F.&lt;/author&gt;&lt;author&gt;Doyle, Martin W.&lt;/author&gt;&lt;author&gt;Tockner, Klement&lt;/author&gt;&lt;/authors&gt;&lt;/contributors&gt;&lt;titles&gt;&lt;title&gt;How wide is a stream? Spatial extent of the potential “stream signature” in terrestrial food webs using meta-analysis&lt;/title&gt;&lt;secondary-title&gt;Ecology&lt;/secondary-title&gt;&lt;/titles&gt;&lt;periodical&gt;&lt;full-title&gt;Ecology&lt;/full-title&gt;&lt;/periodical&gt;&lt;pages&gt;44–55&lt;/pages&gt;&lt;volume&gt;95&lt;/volume&gt;&lt;number&gt;1&lt;/number&gt;&lt;dates&gt;&lt;year&gt;2014&lt;/year&gt;&lt;pub-dates&gt;&lt;date&gt;2014/01/01&lt;/date&gt;&lt;/pub-dates&gt;&lt;/dates&gt;&lt;publisher&gt;Ecological Society of America&lt;/publisher&gt;&lt;isbn&gt;0012-9658&lt;/isbn&gt;&lt;urls&gt;&lt;related-urls&gt;&lt;url&gt;http://dx.doi.org/10.1890/12-1628.1&lt;/url&gt;&lt;/related-urls&gt;&lt;/urls&gt;&lt;electronic-resource-num&gt;10.1890/12-1628.1&lt;/electronic-resource-num&gt;&lt;research-notes&gt;Electronic&amp;#xD;Second chapter from my dissertation&amp;#xD;Includes the 2 appendices and the data supplement&lt;/research-notes&gt;&lt;access-date&gt;2014/01/21&lt;/access-date&gt;&lt;/record&gt;&lt;/Cite&gt;&lt;/EndNote&gt;</w:instrText>
      </w:r>
      <w:r w:rsidR="0036487A">
        <w:fldChar w:fldCharType="separate"/>
      </w:r>
      <w:r w:rsidR="0036487A">
        <w:rPr>
          <w:noProof/>
        </w:rPr>
        <w:t>(</w:t>
      </w:r>
      <w:hyperlink w:anchor="_ENREF_1_31" w:tooltip="Muehlbauer, 2014 #3745" w:history="1">
        <w:r w:rsidR="00350AB4">
          <w:rPr>
            <w:noProof/>
          </w:rPr>
          <w:t>Muehlbauer et al. 2014</w:t>
        </w:r>
      </w:hyperlink>
      <w:r w:rsidR="0036487A">
        <w:rPr>
          <w:noProof/>
        </w:rPr>
        <w:t>)</w:t>
      </w:r>
      <w:r w:rsidR="0036487A">
        <w:fldChar w:fldCharType="end"/>
      </w:r>
      <w:r w:rsidR="00202A07">
        <w:t xml:space="preserve"> indicated that</w:t>
      </w:r>
      <w:r w:rsidR="00D11C7A">
        <w:t xml:space="preserve"> </w:t>
      </w:r>
      <w:r w:rsidR="00202A07">
        <w:t>increasing geomorphic complexity may allow aquatic subsidies</w:t>
      </w:r>
      <w:r w:rsidR="00D11C7A">
        <w:t xml:space="preserve"> </w:t>
      </w:r>
      <w:r w:rsidR="00202A07">
        <w:t>to extend farther into</w:t>
      </w:r>
      <w:r w:rsidR="000D7EE5">
        <w:t xml:space="preserve"> terrestrial environments</w:t>
      </w:r>
      <w:r w:rsidR="00FE2695">
        <w:t xml:space="preserve">, but geomorphology </w:t>
      </w:r>
      <w:r w:rsidR="00D11C7A">
        <w:t>was considered only in coarse terms</w:t>
      </w:r>
      <w:r w:rsidR="00FE2695">
        <w:t xml:space="preserve"> in that study</w:t>
      </w:r>
      <w:r w:rsidR="00D11C7A">
        <w:t xml:space="preserve">. As with stream order, direct field observations of subsidy dynamics </w:t>
      </w:r>
      <w:r w:rsidR="00C620AB">
        <w:t xml:space="preserve">across a variety of </w:t>
      </w:r>
      <w:r w:rsidR="000D7EE5">
        <w:t xml:space="preserve">channel </w:t>
      </w:r>
      <w:r w:rsidR="00202A07">
        <w:t xml:space="preserve">geomorphic </w:t>
      </w:r>
      <w:r w:rsidR="000D7EE5">
        <w:t>forms</w:t>
      </w:r>
      <w:r w:rsidR="00C620AB">
        <w:t xml:space="preserve"> </w:t>
      </w:r>
      <w:r w:rsidR="00D11C7A">
        <w:t>are needed.</w:t>
      </w:r>
    </w:p>
    <w:p w14:paraId="0547E5E5" w14:textId="5588AF18" w:rsidR="003F1E6D" w:rsidRDefault="003F1E6D" w:rsidP="00EC14B3">
      <w:r>
        <w:tab/>
      </w:r>
      <w:commentRangeStart w:id="50"/>
      <w:r>
        <w:t>Finally, discontinuities i</w:t>
      </w:r>
      <w:r w:rsidR="00E82180">
        <w:t>n the lateral stream–floodplain–</w:t>
      </w:r>
      <w:r>
        <w:t>hillslope profile may also affect subsidy transmission. The presence of a large levee that segregates the stream from its floodplain, for exampl</w:t>
      </w:r>
      <w:r w:rsidR="00135E83">
        <w:t>e, may serve as a barrier to</w:t>
      </w:r>
      <w:r>
        <w:t xml:space="preserve"> dispersal of the winged adult stages of aquatic macroinvertebrates. </w:t>
      </w:r>
      <w:r w:rsidR="00135E83">
        <w:t>Abrupt transitions from</w:t>
      </w:r>
      <w:r w:rsidR="00E310AC">
        <w:t xml:space="preserve"> more open riparian vegetation to dense upland forest may also act as a physical dispersal boundary </w:t>
      </w:r>
      <w:r w:rsidR="00506D3D">
        <w:fldChar w:fldCharType="begin"/>
      </w:r>
      <w:r w:rsidR="00E310AC">
        <w:instrText xml:space="preserve"> ADDIN EN.CITE &lt;EndNote&gt;&lt;Cite&gt;&lt;Author&gt;Cadenasso&lt;/Author&gt;&lt;Year&gt;2001&lt;/Year&gt;&lt;RecNum&gt;3493&lt;/RecNum&gt;&lt;DisplayText&gt;(Cadenasso and Pickett 2001)&lt;/DisplayText&gt;&lt;record&gt;&lt;rec-number&gt;3493&lt;/rec-number&gt;&lt;foreign-keys&gt;&lt;key app="EN" db-id="xwsaxrrty5wxrbe5ftq5zdvo0ddrvezpfas0"&gt;3493&lt;/key&gt;&lt;/foreign-keys&gt;&lt;ref-type name="Journal Article"&gt;17&lt;/ref-type&gt;&lt;contributors&gt;&lt;authors&gt;&lt;author&gt;Cadenasso, M. L.&lt;/author&gt;&lt;author&gt;Pickett, S. T. A.&lt;/author&gt;&lt;/authors&gt;&lt;/contributors&gt;&lt;titles&gt;&lt;title&gt;Effect of edge structure on the flux of species into forest interiors&lt;/title&gt;&lt;secondary-title&gt;Conservation Biology&lt;/secondary-title&gt;&lt;/titles&gt;&lt;periodical&gt;&lt;full-title&gt;Conservation Biology&lt;/full-title&gt;&lt;/periodical&gt;&lt;pages&gt;91–97&lt;/pages&gt;&lt;volume&gt;15&lt;/volume&gt;&lt;number&gt;1&lt;/number&gt;&lt;dates&gt;&lt;year&gt;2001&lt;/year&gt;&lt;/dates&gt;&lt;publisher&gt;Blackwell Science Inc&lt;/publisher&gt;&lt;isbn&gt;1523-1739&lt;/isbn&gt;&lt;urls&gt;&lt;related-urls&gt;&lt;url&gt;http://dx.doi.org/10.1111/j.1523-1739.2001.99309.x&lt;/url&gt;&lt;/related-urls&gt;&lt;/urls&gt;&lt;electronic-resource-num&gt;10.1111/j.1523-1739.2001.99309.x&lt;/electronic-resource-num&gt;&lt;research-notes&gt;Electronic&amp;#xD;Recommended by Klement. Similar to the Cadenasso paper in Polis&amp;apos; (2004) book&lt;/research-notes&gt;&lt;/record&gt;&lt;/Cite&gt;&lt;/EndNote&gt;</w:instrText>
      </w:r>
      <w:r w:rsidR="00506D3D">
        <w:fldChar w:fldCharType="separate"/>
      </w:r>
      <w:r w:rsidR="00E310AC">
        <w:rPr>
          <w:noProof/>
        </w:rPr>
        <w:t>(</w:t>
      </w:r>
      <w:hyperlink w:anchor="_ENREF_1_11" w:tooltip="Cadenasso, 2001 #3493" w:history="1">
        <w:r w:rsidR="00350AB4">
          <w:rPr>
            <w:noProof/>
          </w:rPr>
          <w:t>Cadenasso and Pickett 2001</w:t>
        </w:r>
      </w:hyperlink>
      <w:r w:rsidR="00E310AC">
        <w:rPr>
          <w:noProof/>
        </w:rPr>
        <w:t>)</w:t>
      </w:r>
      <w:r w:rsidR="00506D3D">
        <w:fldChar w:fldCharType="end"/>
      </w:r>
      <w:r w:rsidR="00E310AC">
        <w:t xml:space="preserve">. </w:t>
      </w:r>
      <w:r>
        <w:t xml:space="preserve">If so, this would limit the extent of the subsidy largely to the stream side of the barrier, removing </w:t>
      </w:r>
      <w:r w:rsidR="00135E83">
        <w:t xml:space="preserve">or reducing </w:t>
      </w:r>
      <w:r>
        <w:t xml:space="preserve">this potential subsidy source </w:t>
      </w:r>
      <w:r w:rsidR="00135E83">
        <w:t>to</w:t>
      </w:r>
      <w:r>
        <w:t xml:space="preserve"> terrestrial</w:t>
      </w:r>
      <w:r w:rsidR="00135E83">
        <w:t>, hillslope</w:t>
      </w:r>
      <w:r>
        <w:t xml:space="preserve"> food webs</w:t>
      </w:r>
      <w:r w:rsidR="00FE2695">
        <w:t>.</w:t>
      </w:r>
      <w:commentRangeEnd w:id="50"/>
      <w:r w:rsidR="00CD5295">
        <w:rPr>
          <w:rStyle w:val="CommentReference"/>
        </w:rPr>
        <w:commentReference w:id="50"/>
      </w:r>
    </w:p>
    <w:p w14:paraId="0998FB55" w14:textId="4D4CE6A4" w:rsidR="003C1F8E" w:rsidRPr="00056680" w:rsidRDefault="00FF7798" w:rsidP="00FF7798">
      <w:r>
        <w:lastRenderedPageBreak/>
        <w:tab/>
        <w:t>In this study, we investigate th</w:t>
      </w:r>
      <w:r w:rsidR="00E310AC">
        <w:t>e effect of major hydrologic,</w:t>
      </w:r>
      <w:r>
        <w:t xml:space="preserve"> fluvial geomorphic</w:t>
      </w:r>
      <w:r w:rsidR="00E310AC">
        <w:t xml:space="preserve">, and terrestrial </w:t>
      </w:r>
      <w:r w:rsidR="000D7EE5">
        <w:t>environmental</w:t>
      </w:r>
      <w:r>
        <w:t xml:space="preserve"> variables on the </w:t>
      </w:r>
      <w:r w:rsidR="00E91CB6">
        <w:t xml:space="preserve">lateral distance </w:t>
      </w:r>
      <w:r>
        <w:t xml:space="preserve">that aquatic subsidies travel through terrestrial </w:t>
      </w:r>
      <w:r w:rsidR="000D7EE5">
        <w:t>landscapes</w:t>
      </w:r>
      <w:r>
        <w:t xml:space="preserve">. </w:t>
      </w:r>
      <w:r w:rsidR="003C1F8E">
        <w:t>Specifically, we use</w:t>
      </w:r>
      <w:r w:rsidR="003E5F8D">
        <w:t xml:space="preserve"> </w:t>
      </w:r>
      <w:r w:rsidR="003C1F8E">
        <w:t xml:space="preserve">the </w:t>
      </w:r>
      <w:r>
        <w:t xml:space="preserve">“stream signature” </w:t>
      </w:r>
      <w:r w:rsidR="003C1F8E">
        <w:t xml:space="preserve">approach developed by Muehlbauer et al. </w:t>
      </w:r>
      <w:r w:rsidR="0036487A">
        <w:fldChar w:fldCharType="begin"/>
      </w:r>
      <w:r w:rsidR="0036487A">
        <w:instrText xml:space="preserve"> ADDIN EN.CITE &lt;EndNote&gt;&lt;Cite ExcludeAuth="1"&gt;&lt;Author&gt;Muehlbauer&lt;/Author&gt;&lt;Year&gt;2014&lt;/Year&gt;&lt;RecNum&gt;3745&lt;/RecNum&gt;&lt;DisplayText&gt;(2014)&lt;/DisplayText&gt;&lt;record&gt;&lt;rec-number&gt;3745&lt;/rec-number&gt;&lt;foreign-keys&gt;&lt;key app="EN" db-id="xwsaxrrty5wxrbe5ftq5zdvo0ddrvezpfas0"&gt;3745&lt;/key&gt;&lt;/foreign-keys&gt;&lt;ref-type name="Journal Article"&gt;17&lt;/ref-type&gt;&lt;contributors&gt;&lt;authors&gt;&lt;author&gt;Muehlbauer, Jeffrey D.&lt;/author&gt;&lt;author&gt;Collins, Scott F.&lt;/author&gt;&lt;author&gt;Doyle, Martin W.&lt;/author&gt;&lt;author&gt;Tockner, Klement&lt;/author&gt;&lt;/authors&gt;&lt;/contributors&gt;&lt;titles&gt;&lt;title&gt;How wide is a stream? Spatial extent of the potential “stream signature” in terrestrial food webs using meta-analysis&lt;/title&gt;&lt;secondary-title&gt;Ecology&lt;/secondary-title&gt;&lt;/titles&gt;&lt;periodical&gt;&lt;full-title&gt;Ecology&lt;/full-title&gt;&lt;/periodical&gt;&lt;pages&gt;44–55&lt;/pages&gt;&lt;volume&gt;95&lt;/volume&gt;&lt;number&gt;1&lt;/number&gt;&lt;dates&gt;&lt;year&gt;2014&lt;/year&gt;&lt;pub-dates&gt;&lt;date&gt;2014/01/01&lt;/date&gt;&lt;/pub-dates&gt;&lt;/dates&gt;&lt;publisher&gt;Ecological Society of America&lt;/publisher&gt;&lt;isbn&gt;0012-9658&lt;/isbn&gt;&lt;urls&gt;&lt;related-urls&gt;&lt;url&gt;http://dx.doi.org/10.1890/12-1628.1&lt;/url&gt;&lt;/related-urls&gt;&lt;/urls&gt;&lt;electronic-resource-num&gt;10.1890/12-1628.1&lt;/electronic-resource-num&gt;&lt;research-notes&gt;Electronic&amp;#xD;Second chapter from my dissertation&amp;#xD;Includes the 2 appendices and the data supplement&lt;/research-notes&gt;&lt;access-date&gt;2014/01/21&lt;/access-date&gt;&lt;/record&gt;&lt;/Cite&gt;&lt;/EndNote&gt;</w:instrText>
      </w:r>
      <w:r w:rsidR="0036487A">
        <w:fldChar w:fldCharType="separate"/>
      </w:r>
      <w:r w:rsidR="0036487A">
        <w:rPr>
          <w:noProof/>
        </w:rPr>
        <w:t>(</w:t>
      </w:r>
      <w:hyperlink w:anchor="_ENREF_1_31" w:tooltip="Muehlbauer, 2014 #3745" w:history="1">
        <w:r w:rsidR="00350AB4">
          <w:rPr>
            <w:noProof/>
          </w:rPr>
          <w:t>2014</w:t>
        </w:r>
      </w:hyperlink>
      <w:r w:rsidR="0036487A">
        <w:rPr>
          <w:noProof/>
        </w:rPr>
        <w:t>)</w:t>
      </w:r>
      <w:r w:rsidR="0036487A">
        <w:fldChar w:fldCharType="end"/>
      </w:r>
      <w:r w:rsidR="0036487A">
        <w:t xml:space="preserve"> </w:t>
      </w:r>
      <w:r w:rsidR="00D46677">
        <w:t xml:space="preserve">to </w:t>
      </w:r>
      <w:r w:rsidR="003C1F8E">
        <w:t xml:space="preserve">delimit points on the landscape where </w:t>
      </w:r>
      <w:r w:rsidR="00E91CB6">
        <w:t xml:space="preserve">terrestrial </w:t>
      </w:r>
      <w:r w:rsidR="00C138C8">
        <w:t xml:space="preserve">food webs, in terms of the proportion of predator </w:t>
      </w:r>
      <w:r w:rsidR="00E310AC">
        <w:t xml:space="preserve">density and </w:t>
      </w:r>
      <w:r w:rsidR="00C138C8">
        <w:t xml:space="preserve">resource acquisition, are “half stream” and “10% stream” (the 50% and </w:t>
      </w:r>
      <w:r w:rsidR="00BC74D6">
        <w:t>10%</w:t>
      </w:r>
      <w:r w:rsidR="00C138C8">
        <w:t xml:space="preserve"> stream signature, respectively)</w:t>
      </w:r>
      <w:r w:rsidR="00D46677">
        <w:t xml:space="preserve">. </w:t>
      </w:r>
      <w:r w:rsidR="00DA69F2">
        <w:t xml:space="preserve">We focus </w:t>
      </w:r>
      <w:r w:rsidR="00D46677">
        <w:t xml:space="preserve">principally </w:t>
      </w:r>
      <w:r w:rsidR="004712F5">
        <w:t xml:space="preserve">on </w:t>
      </w:r>
      <w:del w:id="51" w:author="Kennedy, Theodore" w:date="2016-02-05T13:16:00Z">
        <w:r w:rsidR="004712F5" w:rsidDel="00E4562B">
          <w:delText xml:space="preserve">stable isotopes, abundance, and biomass </w:delText>
        </w:r>
        <w:r w:rsidR="00DA69F2" w:rsidDel="00E4562B">
          <w:delText>o</w:delText>
        </w:r>
        <w:r w:rsidR="004712F5" w:rsidDel="00E4562B">
          <w:delText>f</w:delText>
        </w:r>
        <w:r w:rsidR="00DA69F2" w:rsidDel="00E4562B">
          <w:delText xml:space="preserve"> </w:delText>
        </w:r>
      </w:del>
      <w:r w:rsidR="00860452">
        <w:t>predatory beetles and spiders</w:t>
      </w:r>
      <w:ins w:id="52" w:author="Kennedy, Theodore" w:date="2016-02-05T13:17:00Z">
        <w:r w:rsidR="00E4562B">
          <w:t>, and use isotopes, abundance, and biomass of these taxa to draw inferences about their reliance on aquatic subsidies</w:t>
        </w:r>
      </w:ins>
      <w:r w:rsidR="000849B0">
        <w:t>. These groups</w:t>
      </w:r>
      <w:r w:rsidR="004712F5">
        <w:t xml:space="preserve"> are ubiquitous</w:t>
      </w:r>
      <w:ins w:id="53" w:author="Kennedy, Theodore" w:date="2016-02-05T13:18:00Z">
        <w:r w:rsidR="00E4562B">
          <w:t xml:space="preserve"> along streams and rivers and are </w:t>
        </w:r>
      </w:ins>
      <w:del w:id="54" w:author="Kennedy, Theodore" w:date="2016-02-05T13:18:00Z">
        <w:r w:rsidR="004712F5" w:rsidDel="00E4562B">
          <w:delText xml:space="preserve">, </w:delText>
        </w:r>
      </w:del>
      <w:r w:rsidR="004712F5">
        <w:t xml:space="preserve">major recipients of aquatic subsidies </w:t>
      </w:r>
      <w:r w:rsidR="004712F5">
        <w:fldChar w:fldCharType="begin"/>
      </w:r>
      <w:r w:rsidR="004712F5">
        <w:instrText xml:space="preserve"> ADDIN EN.CITE &lt;EndNote&gt;&lt;Cite&gt;&lt;Author&gt;Nakano&lt;/Author&gt;&lt;Year&gt;2001&lt;/Year&gt;&lt;RecNum&gt;1630&lt;/RecNum&gt;&lt;DisplayText&gt;(Nakano and Murakami 2001)&lt;/DisplayText&gt;&lt;record&gt;&lt;rec-number&gt;1630&lt;/rec-number&gt;&lt;foreign-keys&gt;&lt;key app="EN" db-id="xwsaxrrty5wxrbe5ftq5zdvo0ddrvezpfas0"&gt;1630&lt;/key&gt;&lt;/foreign-keys&gt;&lt;ref-type name="Journal Article"&gt;17&lt;/ref-type&gt;&lt;contributors&gt;&lt;authors&gt;&lt;author&gt;Nakano, S.&lt;/author&gt;&lt;author&gt;Murakami, M.&lt;/author&gt;&lt;/authors&gt;&lt;/contributors&gt;&lt;auth-address&gt;Murakami, M&amp;#xD;Hokkaido Univ Forests, Tomakomai Res Stn, Tomakomai, Hokkaido 0530035, Japan&amp;#xD;Hokkaido Univ Forests, Tomakomai Res Stn, Tomakomai, Hokkaido 0530035, Japan&amp;#xD;Kyoto Univ, Ctr Ecol Res, Shiga 0522133, Japan&lt;/auth-address&gt;&lt;titles&gt;&lt;title&gt;Reciprocal subsidies: dynamic interdependence between terrestrial and aquatic food webs&lt;/title&gt;&lt;secondary-title&gt;Proceedings of the National Academy of Sciences&lt;/secondary-title&gt;&lt;alt-title&gt;Proc. Natl. Acad. Sci.&lt;/alt-title&gt;&lt;/titles&gt;&lt;periodical&gt;&lt;full-title&gt;Proceedings of the National Academy of Sciences&lt;/full-title&gt;&lt;/periodical&gt;&lt;pages&gt;166–170&lt;/pages&gt;&lt;volume&gt;98&lt;/volume&gt;&lt;number&gt;1&lt;/number&gt;&lt;keywords&gt;&lt;keyword&gt;forest-stream ecotone&lt;/keyword&gt;&lt;keyword&gt;allochthonous prey flux&lt;/keyword&gt;&lt;keyword&gt;stream&lt;/keyword&gt;&lt;keyword&gt;invertebrates&lt;/keyword&gt;&lt;keyword&gt;insects&lt;/keyword&gt;&lt;keyword&gt;ecology&lt;/keyword&gt;&lt;keyword&gt;shift&lt;/keyword&gt;&lt;keyword&gt;river&lt;/keyword&gt;&lt;/keywords&gt;&lt;dates&gt;&lt;year&gt;2001&lt;/year&gt;&lt;pub-dates&gt;&lt;date&gt;Jan 2&lt;/date&gt;&lt;/pub-dates&gt;&lt;/dates&gt;&lt;isbn&gt;0027-8424&lt;/isbn&gt;&lt;accession-num&gt;ISI:000166222600034&lt;/accession-num&gt;&lt;urls&gt;&lt;related-urls&gt;&lt;url&gt;&amp;lt;Go to ISI&amp;gt;://000166222600034&lt;/url&gt;&lt;/related-urls&gt;&lt;/urls&gt;&lt;research-notes&gt;389DD&amp;#xD;Times Cited:163&amp;#xD;Cited References Count:27 &lt;/research-notes&gt;&lt;language&gt;English&lt;/language&gt;&lt;/record&gt;&lt;/Cite&gt;&lt;/EndNote&gt;</w:instrText>
      </w:r>
      <w:r w:rsidR="004712F5">
        <w:fldChar w:fldCharType="separate"/>
      </w:r>
      <w:r w:rsidR="004712F5">
        <w:rPr>
          <w:noProof/>
        </w:rPr>
        <w:t>(</w:t>
      </w:r>
      <w:hyperlink w:anchor="_ENREF_1_34" w:tooltip="Nakano, 2001 #1630" w:history="1">
        <w:r w:rsidR="00350AB4">
          <w:rPr>
            <w:noProof/>
          </w:rPr>
          <w:t>Nakano and Murakami 2001</w:t>
        </w:r>
      </w:hyperlink>
      <w:r w:rsidR="004712F5">
        <w:rPr>
          <w:noProof/>
        </w:rPr>
        <w:t>)</w:t>
      </w:r>
      <w:r w:rsidR="004712F5">
        <w:fldChar w:fldCharType="end"/>
      </w:r>
      <w:r w:rsidR="004712F5">
        <w:t xml:space="preserve">, making them ideal for large, multi-site comparisons of river–land subsidy dynamics. </w:t>
      </w:r>
      <w:r w:rsidR="00DA69F2">
        <w:t xml:space="preserve">Our </w:t>
      </w:r>
      <w:del w:id="55" w:author="Kennedy, Theodore" w:date="2016-02-05T13:18:00Z">
        <w:r w:rsidR="00DA69F2" w:rsidDel="00E4562B">
          <w:delText xml:space="preserve">intention </w:delText>
        </w:r>
      </w:del>
      <w:ins w:id="56" w:author="Kennedy, Theodore" w:date="2016-02-05T13:18:00Z">
        <w:r w:rsidR="00E4562B">
          <w:t xml:space="preserve">goal </w:t>
        </w:r>
      </w:ins>
      <w:r w:rsidR="00DA69F2">
        <w:t>was to</w:t>
      </w:r>
      <w:r w:rsidR="00C138C8">
        <w:t xml:space="preserve"> assess how stream signatures </w:t>
      </w:r>
      <w:r w:rsidR="00DA69F2">
        <w:t xml:space="preserve">in these </w:t>
      </w:r>
      <w:r w:rsidR="004712F5">
        <w:t xml:space="preserve">predatory arthropod </w:t>
      </w:r>
      <w:r w:rsidR="00DA69F2">
        <w:t xml:space="preserve">food webs </w:t>
      </w:r>
      <w:r w:rsidR="00C138C8">
        <w:t xml:space="preserve">vary with stream order, with increasingly complex channel morphology, and with breaks in the lateral </w:t>
      </w:r>
      <w:r w:rsidR="00240D5D">
        <w:t>topographic</w:t>
      </w:r>
      <w:r w:rsidR="00C138C8">
        <w:t xml:space="preserve"> profile introdu</w:t>
      </w:r>
      <w:r w:rsidR="001E3658">
        <w:t xml:space="preserve">ced by steep banks, </w:t>
      </w:r>
      <w:r w:rsidR="005C4D94">
        <w:t>levees</w:t>
      </w:r>
      <w:r w:rsidR="001E3658">
        <w:t>, and sharp forest boundaries</w:t>
      </w:r>
      <w:r w:rsidR="005C4D94">
        <w:t xml:space="preserve">. </w:t>
      </w:r>
      <w:r w:rsidR="003834D8">
        <w:t xml:space="preserve">We also measured the dispersal of adult aquatic insects into the terrestrial landscape at our study sites, as a way of corroborating that observed predator signatures were actually based on the movement of these aquatic subsidies. </w:t>
      </w:r>
      <w:r w:rsidR="00C138C8">
        <w:t xml:space="preserve">Based on the literature and our previous work, our hypotheses were threefold: 1) that </w:t>
      </w:r>
      <w:r w:rsidR="001C1917">
        <w:t xml:space="preserve">stream signature would be non-linearly related to </w:t>
      </w:r>
      <w:r w:rsidR="00C138C8">
        <w:t xml:space="preserve">stream order, </w:t>
      </w:r>
      <w:r w:rsidR="00D85412">
        <w:t>and</w:t>
      </w:r>
      <w:r w:rsidR="00C138C8">
        <w:t xml:space="preserve"> would be maximized in middle-order</w:t>
      </w:r>
      <w:r w:rsidR="000D7EE5">
        <w:t xml:space="preserve"> (i.e., 3</w:t>
      </w:r>
      <w:r w:rsidR="000D7EE5" w:rsidRPr="000D7EE5">
        <w:rPr>
          <w:vertAlign w:val="superscript"/>
        </w:rPr>
        <w:t>rd</w:t>
      </w:r>
      <w:r w:rsidR="000D7EE5">
        <w:t>–6</w:t>
      </w:r>
      <w:r w:rsidR="000D7EE5" w:rsidRPr="000D7EE5">
        <w:rPr>
          <w:vertAlign w:val="superscript"/>
        </w:rPr>
        <w:t>th</w:t>
      </w:r>
      <w:r w:rsidR="000D7EE5">
        <w:t xml:space="preserve"> order)</w:t>
      </w:r>
      <w:r w:rsidR="00C138C8">
        <w:t xml:space="preserve"> streams; 2) that stream signatures would increase with increasing channel </w:t>
      </w:r>
      <w:r w:rsidR="001C1917">
        <w:t xml:space="preserve">geomorphic </w:t>
      </w:r>
      <w:r w:rsidR="00C138C8">
        <w:t xml:space="preserve">complexity; and 3) that </w:t>
      </w:r>
      <w:r w:rsidR="000048E8">
        <w:t>topographic breaks that reduce</w:t>
      </w:r>
      <w:r w:rsidR="00DA69F2">
        <w:t xml:space="preserve"> hydrologic connectivity between stream channels and adjacent </w:t>
      </w:r>
      <w:r w:rsidR="001E3658">
        <w:t xml:space="preserve">terrestrial zones </w:t>
      </w:r>
      <w:r w:rsidR="00DA69F2">
        <w:t xml:space="preserve">would also </w:t>
      </w:r>
      <w:r w:rsidR="000048E8">
        <w:t xml:space="preserve">serve as a boundary to </w:t>
      </w:r>
      <w:r w:rsidR="006022A2">
        <w:t xml:space="preserve">subsidy transmission that would decrease the stream signature </w:t>
      </w:r>
      <w:commentRangeStart w:id="57"/>
      <w:r w:rsidR="00B43394">
        <w:t>(</w:t>
      </w:r>
      <w:r w:rsidR="00A9311F">
        <w:t>Fig. 1</w:t>
      </w:r>
      <w:r w:rsidR="00B43394">
        <w:t>)</w:t>
      </w:r>
      <w:r w:rsidR="00DA69F2">
        <w:t>.</w:t>
      </w:r>
      <w:commentRangeEnd w:id="57"/>
      <w:r w:rsidR="00CD5295">
        <w:rPr>
          <w:rStyle w:val="CommentReference"/>
        </w:rPr>
        <w:commentReference w:id="57"/>
      </w:r>
    </w:p>
    <w:p w14:paraId="4CEEA25A" w14:textId="77777777" w:rsidR="001E759E" w:rsidRDefault="001E759E" w:rsidP="00BD3C5F">
      <w:pPr>
        <w:pStyle w:val="Heading1"/>
      </w:pPr>
      <w:r>
        <w:t>Methods</w:t>
      </w:r>
    </w:p>
    <w:p w14:paraId="79D7328E" w14:textId="77777777" w:rsidR="00892D26" w:rsidRDefault="001E759E" w:rsidP="00BD3C5F">
      <w:pPr>
        <w:pStyle w:val="Subtitle"/>
      </w:pPr>
      <w:r>
        <w:t>Site description</w:t>
      </w:r>
      <w:r w:rsidR="00F1669F">
        <w:t>s</w:t>
      </w:r>
    </w:p>
    <w:p w14:paraId="4FBB65F3" w14:textId="1937DE4C" w:rsidR="002C4E40" w:rsidRDefault="00B53860" w:rsidP="00B53860">
      <w:r>
        <w:lastRenderedPageBreak/>
        <w:tab/>
      </w:r>
      <w:r w:rsidR="009E4E29">
        <w:t>A total of 46</w:t>
      </w:r>
      <w:r w:rsidR="00C9751E">
        <w:t xml:space="preserve"> sites on 16 streams and rivers were sampled </w:t>
      </w:r>
      <w:r w:rsidR="00E32A45">
        <w:t>in the summers of 2010–2011</w:t>
      </w:r>
      <w:r w:rsidR="00C9751E">
        <w:t>, in the mountains of North Carolina and throughout central Europe (</w:t>
      </w:r>
      <w:r w:rsidR="00A9311F">
        <w:t>Fig. 2</w:t>
      </w:r>
      <w:r w:rsidR="00E46225">
        <w:t xml:space="preserve">, </w:t>
      </w:r>
      <w:r w:rsidR="00F12CF3">
        <w:t>Appendix A: Table A1</w:t>
      </w:r>
      <w:r w:rsidR="001B2400">
        <w:t>, Fig. A1</w:t>
      </w:r>
      <w:r w:rsidR="00C9751E">
        <w:t xml:space="preserve">). The majority of these sites were located </w:t>
      </w:r>
      <w:r w:rsidR="006F4B2A">
        <w:t>in and around</w:t>
      </w:r>
      <w:r>
        <w:t xml:space="preserve"> the Coweeta </w:t>
      </w:r>
      <w:r w:rsidR="006A6CA1">
        <w:t>Long Term Ecological Research (LTER) site</w:t>
      </w:r>
      <w:r>
        <w:t xml:space="preserve"> in the s</w:t>
      </w:r>
      <w:r w:rsidR="00C9751E">
        <w:t>outhern Appalachian Mountains of</w:t>
      </w:r>
      <w:r>
        <w:t xml:space="preserve"> North Carolina, USA, and </w:t>
      </w:r>
      <w:r w:rsidR="006F4B2A">
        <w:t xml:space="preserve">in </w:t>
      </w:r>
      <w:r>
        <w:t xml:space="preserve">the Tagliamento River </w:t>
      </w:r>
      <w:r w:rsidR="003021CE">
        <w:t>catchment</w:t>
      </w:r>
      <w:r>
        <w:t xml:space="preserve"> i</w:t>
      </w:r>
      <w:r w:rsidR="00C9751E">
        <w:t>n northeastern Italy</w:t>
      </w:r>
      <w:r>
        <w:t>. Physi</w:t>
      </w:r>
      <w:r w:rsidR="00100B67">
        <w:t>c</w:t>
      </w:r>
      <w:r>
        <w:t xml:space="preserve">al and biological characteristics of these </w:t>
      </w:r>
      <w:r w:rsidR="003021CE">
        <w:t>catchment</w:t>
      </w:r>
      <w:r>
        <w:t xml:space="preserve">s have been described </w:t>
      </w:r>
      <w:r w:rsidR="006F4B2A">
        <w:t xml:space="preserve">previously </w:t>
      </w:r>
      <w:r>
        <w:t>in detail</w:t>
      </w:r>
      <w:r w:rsidR="00E32DFB">
        <w:t xml:space="preserve"> </w:t>
      </w:r>
      <w:r w:rsidR="00506D3D">
        <w:fldChar w:fldCharType="begin">
          <w:fldData xml:space="preserve">PEVuZE5vdGU+PENpdGU+PEF1dGhvcj5Ub2NrbmVyPC9BdXRob3I+PFllYXI+MjAwMzwvWWVhcj48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</w:fldData>
        </w:fldChar>
      </w:r>
      <w:r w:rsidR="00C9751E">
        <w:instrText xml:space="preserve"> ADDIN EN.CITE </w:instrText>
      </w:r>
      <w:r w:rsidR="00506D3D">
        <w:fldChar w:fldCharType="begin">
          <w:fldData xml:space="preserve">PEVuZE5vdGU+PENpdGU+PEF1dGhvcj5Ub2NrbmVyPC9BdXRob3I+PFllYXI+MjAwMzwvWWVhcj48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</w:fldData>
        </w:fldChar>
      </w:r>
      <w:r w:rsidR="00C9751E">
        <w:instrText xml:space="preserve"> ADDIN EN.CITE.DATA </w:instrText>
      </w:r>
      <w:r w:rsidR="00506D3D">
        <w:fldChar w:fldCharType="end"/>
      </w:r>
      <w:r w:rsidR="00506D3D">
        <w:fldChar w:fldCharType="separate"/>
      </w:r>
      <w:r w:rsidR="00C9751E">
        <w:rPr>
          <w:noProof/>
        </w:rPr>
        <w:t>(</w:t>
      </w:r>
      <w:hyperlink w:anchor="_ENREF_1_53" w:tooltip="Swank, 1988 #3535" w:history="1">
        <w:r w:rsidR="00350AB4">
          <w:rPr>
            <w:noProof/>
          </w:rPr>
          <w:t>e.g., Swank and Crossley 1988</w:t>
        </w:r>
      </w:hyperlink>
      <w:r w:rsidR="00C9751E">
        <w:rPr>
          <w:noProof/>
        </w:rPr>
        <w:t xml:space="preserve">, </w:t>
      </w:r>
      <w:hyperlink w:anchor="_ENREF_1_54" w:tooltip="Tockner, 2003 #2253" w:history="1">
        <w:r w:rsidR="00350AB4">
          <w:rPr>
            <w:noProof/>
          </w:rPr>
          <w:t>Tockner et al. 2003</w:t>
        </w:r>
      </w:hyperlink>
      <w:r w:rsidR="00C9751E">
        <w:rPr>
          <w:noProof/>
        </w:rPr>
        <w:t>)</w:t>
      </w:r>
      <w:r w:rsidR="00506D3D">
        <w:fldChar w:fldCharType="end"/>
      </w:r>
      <w:r>
        <w:t xml:space="preserve">. In brief, </w:t>
      </w:r>
      <w:r w:rsidR="00100B67">
        <w:t xml:space="preserve">the Coweeta </w:t>
      </w:r>
      <w:r w:rsidR="00044EE7">
        <w:t xml:space="preserve">Creek </w:t>
      </w:r>
      <w:r w:rsidR="00100B67">
        <w:t xml:space="preserve">catchment is characterized by relatively steep topography and is </w:t>
      </w:r>
      <w:r w:rsidR="0049307C">
        <w:t xml:space="preserve">humid and </w:t>
      </w:r>
      <w:r w:rsidR="00100B67">
        <w:t>heavily forested</w:t>
      </w:r>
      <w:r w:rsidR="0049307C">
        <w:t>,</w:t>
      </w:r>
      <w:r w:rsidR="00100B67">
        <w:t xml:space="preserve"> with a dense understory near the stream consisting predominantly of </w:t>
      </w:r>
      <w:r w:rsidR="00100B67" w:rsidRPr="00100B67">
        <w:rPr>
          <w:i/>
        </w:rPr>
        <w:t>Rhododendron</w:t>
      </w:r>
      <w:r w:rsidR="00100B67">
        <w:t xml:space="preserve">. The Tagliamento </w:t>
      </w:r>
      <w:r w:rsidR="003021CE">
        <w:t>catchment</w:t>
      </w:r>
      <w:r w:rsidR="00100B67">
        <w:t xml:space="preserve"> is </w:t>
      </w:r>
      <w:r w:rsidR="00044EE7">
        <w:t xml:space="preserve">also </w:t>
      </w:r>
      <w:r w:rsidR="00100B67">
        <w:t>mountainous</w:t>
      </w:r>
      <w:r w:rsidR="0049307C">
        <w:t xml:space="preserve">, </w:t>
      </w:r>
      <w:r w:rsidR="002C4E40">
        <w:t>wet</w:t>
      </w:r>
      <w:r w:rsidR="0049307C">
        <w:t>, and densely vegetated</w:t>
      </w:r>
      <w:r w:rsidR="002C4E40">
        <w:t xml:space="preserve"> </w:t>
      </w:r>
      <w:r w:rsidR="00100B67">
        <w:t>in its headwaters (</w:t>
      </w:r>
      <w:r w:rsidR="0049307C">
        <w:t>although not to the same extent as Coweeta</w:t>
      </w:r>
      <w:r w:rsidR="00100B67">
        <w:t>), then transitions to a flatter, piedmont region with a more Mediterranean climate</w:t>
      </w:r>
      <w:r w:rsidR="00044EE7">
        <w:t>.</w:t>
      </w:r>
      <w:r w:rsidR="006F4B2A" w:rsidRPr="006F4B2A">
        <w:t xml:space="preserve"> </w:t>
      </w:r>
      <w:r w:rsidR="002C4E40">
        <w:t xml:space="preserve">The Tagliamento River differs notably from the Coweeta region in that much of the </w:t>
      </w:r>
      <w:r w:rsidR="0049307C">
        <w:t>main stem</w:t>
      </w:r>
      <w:r w:rsidR="002C4E40">
        <w:t xml:space="preserve"> river is heavily braided and maintains an active floodplain corridor that is relatively flat and lacks substantial vegetation.</w:t>
      </w:r>
    </w:p>
    <w:p w14:paraId="6342F890" w14:textId="68E4AE9F" w:rsidR="006F4B2A" w:rsidRDefault="002C4E40" w:rsidP="009C62C7">
      <w:r>
        <w:tab/>
        <w:t xml:space="preserve">Study site selection was similar for Coweeta and the headwater region of the Tagliamento, as the </w:t>
      </w:r>
      <w:r w:rsidR="003021CE">
        <w:t>catchment</w:t>
      </w:r>
      <w:r>
        <w:t xml:space="preserve">s were intended for </w:t>
      </w:r>
      <w:r w:rsidR="006E4B27">
        <w:t>complementary</w:t>
      </w:r>
      <w:r>
        <w:t xml:space="preserve"> analysis. </w:t>
      </w:r>
      <w:r w:rsidR="007F7872">
        <w:t>Approximately 10</w:t>
      </w:r>
      <w:r>
        <w:t xml:space="preserve"> sites were sampled in </w:t>
      </w:r>
      <w:r w:rsidR="00CE7756">
        <w:t xml:space="preserve">each </w:t>
      </w:r>
      <w:r w:rsidR="003021CE">
        <w:t>catchment</w:t>
      </w:r>
      <w:r>
        <w:t>, ranging from 1</w:t>
      </w:r>
      <w:r w:rsidRPr="002C4E40">
        <w:rPr>
          <w:vertAlign w:val="superscript"/>
        </w:rPr>
        <w:t>st</w:t>
      </w:r>
      <w:r>
        <w:t>–5</w:t>
      </w:r>
      <w:r w:rsidRPr="002C4E40">
        <w:rPr>
          <w:vertAlign w:val="superscript"/>
        </w:rPr>
        <w:t>th</w:t>
      </w:r>
      <w:r>
        <w:t xml:space="preserve"> order </w:t>
      </w:r>
      <w:r w:rsidR="009C7FCE">
        <w:t>channels</w:t>
      </w:r>
      <w:r>
        <w:t>.</w:t>
      </w:r>
      <w:r w:rsidR="00CE7756">
        <w:t xml:space="preserve"> Streams high in the headwaters of both </w:t>
      </w:r>
      <w:r w:rsidR="003021CE">
        <w:t>catchment</w:t>
      </w:r>
      <w:r w:rsidR="00CE7756">
        <w:t>s were predominantly steep, colluvial, and situated in narrow valleys with narrow or non-existent floodplains</w:t>
      </w:r>
      <w:r w:rsidR="00E46225">
        <w:t xml:space="preserve"> (</w:t>
      </w:r>
      <w:r w:rsidR="00A9311F">
        <w:t>Fig. 2</w:t>
      </w:r>
      <w:r w:rsidR="001B2400">
        <w:t>, Appendix A: Fig. A1</w:t>
      </w:r>
      <w:r w:rsidR="00E46225">
        <w:t>)</w:t>
      </w:r>
      <w:r w:rsidR="00CE7756">
        <w:t xml:space="preserve">. With increasing stream order these characteristics gradually changed, such that the larger rivers sampled at the bottom of the </w:t>
      </w:r>
      <w:r w:rsidR="003021CE">
        <w:t>catchment</w:t>
      </w:r>
      <w:r w:rsidR="00CE7756">
        <w:t xml:space="preserve">s (the Little Tennessee and Fella </w:t>
      </w:r>
      <w:r w:rsidR="009C7FCE">
        <w:t xml:space="preserve">Rivers </w:t>
      </w:r>
      <w:r w:rsidR="00CE7756">
        <w:t>for Coweeta and the Tagliamento, re</w:t>
      </w:r>
      <w:r w:rsidR="009C62C7">
        <w:t xml:space="preserve">spectively), were low gradient and </w:t>
      </w:r>
      <w:r w:rsidR="00CE7756">
        <w:t xml:space="preserve">alluvial, </w:t>
      </w:r>
      <w:r w:rsidR="009C62C7">
        <w:t>with</w:t>
      </w:r>
      <w:r w:rsidR="00CE7756">
        <w:t xml:space="preserve"> broad floodplains extending </w:t>
      </w:r>
      <w:r w:rsidR="000755C1">
        <w:t xml:space="preserve">laterally on the order of 100 m </w:t>
      </w:r>
      <w:r w:rsidR="00CE7756">
        <w:t xml:space="preserve">from the </w:t>
      </w:r>
      <w:r w:rsidR="009C7FCE">
        <w:t xml:space="preserve">channel </w:t>
      </w:r>
      <w:r w:rsidR="00CE7756">
        <w:t>banks.</w:t>
      </w:r>
      <w:r w:rsidR="0049307C">
        <w:t xml:space="preserve"> </w:t>
      </w:r>
      <w:r w:rsidR="00CE7756">
        <w:t xml:space="preserve"> </w:t>
      </w:r>
      <w:r w:rsidR="0049307C">
        <w:t xml:space="preserve">The </w:t>
      </w:r>
      <w:r w:rsidR="003021CE">
        <w:t>catchment</w:t>
      </w:r>
      <w:r w:rsidR="0049307C">
        <w:t xml:space="preserve">s were also similar in that </w:t>
      </w:r>
      <w:r w:rsidR="0049307C">
        <w:lastRenderedPageBreak/>
        <w:t>most of the studied portions were located in protected areas</w:t>
      </w:r>
      <w:r w:rsidR="009C62C7">
        <w:t xml:space="preserve">: within </w:t>
      </w:r>
      <w:r w:rsidR="0049307C">
        <w:t xml:space="preserve">the Coweeta </w:t>
      </w:r>
      <w:r w:rsidR="006A6CA1">
        <w:t>LTER</w:t>
      </w:r>
      <w:r w:rsidR="0049307C">
        <w:t xml:space="preserve"> and the Par</w:t>
      </w:r>
      <w:r w:rsidR="00042FA1">
        <w:t xml:space="preserve">co </w:t>
      </w:r>
      <w:proofErr w:type="spellStart"/>
      <w:r w:rsidR="00042FA1">
        <w:t>Naturale</w:t>
      </w:r>
      <w:proofErr w:type="spellEnd"/>
      <w:r w:rsidR="00042FA1">
        <w:t xml:space="preserve"> </w:t>
      </w:r>
      <w:proofErr w:type="spellStart"/>
      <w:r w:rsidR="00042FA1">
        <w:t>delle</w:t>
      </w:r>
      <w:proofErr w:type="spellEnd"/>
      <w:r w:rsidR="00042FA1">
        <w:t xml:space="preserve"> </w:t>
      </w:r>
      <w:proofErr w:type="spellStart"/>
      <w:r w:rsidR="00042FA1">
        <w:t>Prealpi</w:t>
      </w:r>
      <w:proofErr w:type="spellEnd"/>
      <w:r w:rsidR="00042FA1">
        <w:t xml:space="preserve"> </w:t>
      </w:r>
      <w:proofErr w:type="spellStart"/>
      <w:r w:rsidR="00042FA1">
        <w:t>Giuli</w:t>
      </w:r>
      <w:proofErr w:type="spellEnd"/>
      <w:r w:rsidR="0049307C">
        <w:t>.</w:t>
      </w:r>
      <w:r w:rsidR="009C62C7">
        <w:t xml:space="preserve"> </w:t>
      </w:r>
    </w:p>
    <w:p w14:paraId="1B468BA0" w14:textId="2D540CA9" w:rsidR="009C7FCE" w:rsidRDefault="00123C05" w:rsidP="009C62C7">
      <w:r>
        <w:tab/>
      </w:r>
      <w:r w:rsidR="00B12694">
        <w:t>Like the headwaters, the</w:t>
      </w:r>
      <w:r w:rsidR="009C62C7">
        <w:t xml:space="preserve"> main stem of the </w:t>
      </w:r>
      <w:r>
        <w:t>Tagliamento River</w:t>
      </w:r>
      <w:r w:rsidR="009C62C7">
        <w:t xml:space="preserve"> </w:t>
      </w:r>
      <w:r w:rsidR="00E32DFB">
        <w:t>(</w:t>
      </w:r>
      <w:r w:rsidR="0064234D">
        <w:t xml:space="preserve">~ </w:t>
      </w:r>
      <w:r w:rsidR="00E32DFB" w:rsidRPr="009C62C7">
        <w:t>5</w:t>
      </w:r>
      <w:r w:rsidR="00E32DFB" w:rsidRPr="009C62C7">
        <w:rPr>
          <w:vertAlign w:val="superscript"/>
        </w:rPr>
        <w:t>th</w:t>
      </w:r>
      <w:r w:rsidR="00E32DFB">
        <w:t>–7</w:t>
      </w:r>
      <w:r w:rsidR="00E32DFB" w:rsidRPr="009C62C7">
        <w:rPr>
          <w:vertAlign w:val="superscript"/>
        </w:rPr>
        <w:t>th</w:t>
      </w:r>
      <w:r w:rsidR="00E32DFB">
        <w:t xml:space="preserve"> </w:t>
      </w:r>
      <w:r w:rsidR="00E32DFB" w:rsidRPr="009C62C7">
        <w:t>order</w:t>
      </w:r>
      <w:r w:rsidR="00E32DFB">
        <w:t xml:space="preserve">) </w:t>
      </w:r>
      <w:r w:rsidR="009C62C7">
        <w:t>is also relatively u</w:t>
      </w:r>
      <w:r w:rsidR="00B12694">
        <w:t>n-impacted by humans. This</w:t>
      </w:r>
      <w:r w:rsidR="009C62C7">
        <w:t xml:space="preserve"> mak</w:t>
      </w:r>
      <w:r w:rsidR="00B12694">
        <w:t>es</w:t>
      </w:r>
      <w:r w:rsidR="009C62C7">
        <w:t xml:space="preserve"> it </w:t>
      </w:r>
      <w:r w:rsidR="009C7FCE">
        <w:t>unusual</w:t>
      </w:r>
      <w:r w:rsidR="009C62C7">
        <w:t xml:space="preserve"> among larger rivers in temperate latitudes and </w:t>
      </w:r>
      <w:r w:rsidR="00B12694">
        <w:t>allows</w:t>
      </w:r>
      <w:r w:rsidR="00E32DFB">
        <w:t xml:space="preserve"> it to serve as </w:t>
      </w:r>
      <w:r w:rsidR="009C62C7">
        <w:t xml:space="preserve">a “reference river” </w:t>
      </w:r>
      <w:r w:rsidR="00506D3D">
        <w:fldChar w:fldCharType="begin"/>
      </w:r>
      <w:r w:rsidR="00E32DFB">
        <w:instrText xml:space="preserve"> ADDIN EN.CITE &lt;EndNote&gt;&lt;Cite&gt;&lt;Author&gt;Ward&lt;/Author&gt;&lt;Year&gt;1999&lt;/Year&gt;&lt;RecNum&gt;2790&lt;/RecNum&gt;&lt;DisplayText&gt;(Ward et al. 1999)&lt;/DisplayText&gt;&lt;record&gt;&lt;rec-number&gt;2790&lt;/rec-number&gt;&lt;foreign-keys&gt;&lt;key app="EN" db-id="xwsaxrrty5wxrbe5ftq5zdvo0ddrvezpfas0"&gt;2790&lt;/key&gt;&lt;/foreign-keys&gt;&lt;ref-type name="Journal Article"&gt;17&lt;/ref-type&gt;&lt;contributors&gt;&lt;authors&gt;&lt;author&gt;Ward, James V.&lt;/author&gt;&lt;author&gt;Tockner, Klement&lt;/author&gt;&lt;author&gt;Edwards, P. J.&lt;/author&gt;&lt;author&gt;Kollmann, J.&lt;/author&gt;&lt;author&gt;Bretschko, G.&lt;/author&gt;&lt;author&gt;Gurnell, Angela M.&lt;/author&gt;&lt;author&gt;Petts, G. E.&lt;/author&gt;&lt;author&gt;Rossaro, B.&lt;/author&gt;&lt;/authors&gt;&lt;/contributors&gt;&lt;titles&gt;&lt;title&gt;A reference river system for the Alps: the ‘Fiume Tagliamento’&lt;/title&gt;&lt;secondary-title&gt;Regulated Rivers: Research &amp;amp; Management&lt;/secondary-title&gt;&lt;/titles&gt;&lt;periodical&gt;&lt;full-title&gt;Regulated Rivers: Research &amp;amp; Management&lt;/full-title&gt;&lt;/periodical&gt;&lt;pages&gt;63–75&lt;/pages&gt;&lt;volume&gt;15&lt;/volume&gt;&lt;number&gt;1-3&lt;/number&gt;&lt;keywords&gt;&lt;keyword&gt;Alpine rivers&lt;/keyword&gt;&lt;keyword&gt;braided rivers&lt;/keyword&gt;&lt;keyword&gt;European rivers&lt;/keyword&gt;&lt;keyword&gt;Fiume Tagliamento&lt;/keyword&gt;&lt;keyword&gt;floodplain vegetation&lt;/keyword&gt;&lt;keyword&gt;islands&lt;/keyword&gt;&lt;keyword&gt;river corridors&lt;/keyword&gt;&lt;keyword&gt;riverine landscapes&lt;/keyword&gt;&lt;/keywords&gt;&lt;dates&gt;&lt;year&gt;1999&lt;/year&gt;&lt;/dates&gt;&lt;publisher&gt;John Wiley &amp;amp; Sons, Ltd.&lt;/publisher&gt;&lt;isbn&gt;1099-1646&lt;/isbn&gt;&lt;urls&gt;&lt;related-urls&gt;&lt;url&gt;http://dx.doi.org/10.1002/(SICI)1099-1646(199901/06)15:1/3&amp;lt;63::AID-RRR538&amp;gt;3.0.CO;2-F&lt;/url&gt;&lt;/related-urls&gt;&lt;/urls&gt;&lt;electronic-resource-num&gt;10.1002/(sici)1099-1646(199901/06)15:1/3&amp;lt;63::aid-rrr538&amp;gt;3.0.co;2-f&lt;/electronic-resource-num&gt;&lt;research-notes&gt;Electronic&amp;#xD;One of the standard Tagliamento references. &lt;/research-notes&gt;&lt;/record&gt;&lt;/Cite&gt;&lt;/EndNote&gt;</w:instrText>
      </w:r>
      <w:r w:rsidR="00506D3D">
        <w:fldChar w:fldCharType="separate"/>
      </w:r>
      <w:r w:rsidR="00E32DFB">
        <w:rPr>
          <w:noProof/>
        </w:rPr>
        <w:t>(</w:t>
      </w:r>
      <w:hyperlink w:anchor="_ENREF_1_59" w:tooltip="Ward, 1999 #2790" w:history="1">
        <w:r w:rsidR="00350AB4">
          <w:rPr>
            <w:noProof/>
          </w:rPr>
          <w:t>Ward et al. 1999</w:t>
        </w:r>
      </w:hyperlink>
      <w:r w:rsidR="00E32DFB">
        <w:rPr>
          <w:noProof/>
        </w:rPr>
        <w:t>)</w:t>
      </w:r>
      <w:r w:rsidR="00506D3D">
        <w:fldChar w:fldCharType="end"/>
      </w:r>
      <w:r w:rsidR="00E32DFB">
        <w:t xml:space="preserve"> for lotic ecosystem conditions prior to widespr</w:t>
      </w:r>
      <w:r w:rsidR="00B12694">
        <w:t xml:space="preserve">ead damming, straightening, </w:t>
      </w:r>
      <w:r w:rsidR="00E32DFB">
        <w:t>dredging</w:t>
      </w:r>
      <w:r w:rsidR="00B12694">
        <w:t>, and alterations to the riparian zone</w:t>
      </w:r>
      <w:r w:rsidR="00E32DFB">
        <w:t>.</w:t>
      </w:r>
      <w:r w:rsidR="009C62C7">
        <w:t xml:space="preserve"> </w:t>
      </w:r>
      <w:r w:rsidR="00E32DFB">
        <w:t>Several sites along the Tagliamento were chosen that were representative of these reference braide</w:t>
      </w:r>
      <w:r w:rsidR="00B12694">
        <w:t>d and highly sinuous conditions, with natural banks and extensive floodplain</w:t>
      </w:r>
      <w:r w:rsidR="005D2AB7">
        <w:t xml:space="preserve"> riparian zone</w:t>
      </w:r>
      <w:r w:rsidR="00B12694">
        <w:t>s (</w:t>
      </w:r>
      <w:r w:rsidR="00A9311F">
        <w:t>Fig. 2</w:t>
      </w:r>
      <w:r w:rsidR="00E46225">
        <w:t xml:space="preserve">, </w:t>
      </w:r>
      <w:r w:rsidR="00F12CF3">
        <w:t>Appendix A: Table A1</w:t>
      </w:r>
      <w:r w:rsidR="001B2400">
        <w:t>, Fig. A1</w:t>
      </w:r>
      <w:r w:rsidR="00B12694">
        <w:t xml:space="preserve">). </w:t>
      </w:r>
    </w:p>
    <w:p w14:paraId="7C672E65" w14:textId="0A54923F" w:rsidR="00123C05" w:rsidRDefault="009C7FCE" w:rsidP="009C62C7">
      <w:r>
        <w:tab/>
      </w:r>
      <w:r w:rsidR="00B12694">
        <w:t xml:space="preserve">These </w:t>
      </w:r>
      <w:r>
        <w:t xml:space="preserve">Coweeta and Tagliamento study sites </w:t>
      </w:r>
      <w:r w:rsidR="00E32DFB">
        <w:t>were contrasted with other</w:t>
      </w:r>
      <w:r w:rsidR="001C758A">
        <w:t>,</w:t>
      </w:r>
      <w:r w:rsidR="00E32DFB">
        <w:t xml:space="preserve"> large river sites on the Elbe, Danube, Drava, and Sava rivers</w:t>
      </w:r>
      <w:r w:rsidR="00F57947">
        <w:t xml:space="preserve"> throughout central Europe</w:t>
      </w:r>
      <w:r w:rsidR="00B12694">
        <w:t>.</w:t>
      </w:r>
      <w:r>
        <w:t xml:space="preserve">  </w:t>
      </w:r>
      <w:r w:rsidR="00B12694">
        <w:t>R</w:t>
      </w:r>
      <w:r w:rsidR="00F57947">
        <w:t xml:space="preserve">iver bank </w:t>
      </w:r>
      <w:r w:rsidR="00225EDC">
        <w:t>a</w:t>
      </w:r>
      <w:r w:rsidR="00E53EB9">
        <w:t>n</w:t>
      </w:r>
      <w:r w:rsidR="00225EDC">
        <w:t xml:space="preserve">d riparian zone </w:t>
      </w:r>
      <w:r w:rsidR="00F57947">
        <w:t xml:space="preserve">access was critical for this study, </w:t>
      </w:r>
      <w:r w:rsidR="000755C1">
        <w:t xml:space="preserve">so by necessity </w:t>
      </w:r>
      <w:r w:rsidR="00F57947">
        <w:t xml:space="preserve">all sites on </w:t>
      </w:r>
      <w:r w:rsidR="00225EDC">
        <w:t>large</w:t>
      </w:r>
      <w:r w:rsidR="00F57947">
        <w:t xml:space="preserve"> rivers were located</w:t>
      </w:r>
      <w:r w:rsidR="00225EDC">
        <w:t xml:space="preserve"> </w:t>
      </w:r>
      <w:r w:rsidR="00F57947">
        <w:t>within nature preserves or managed lands</w:t>
      </w:r>
      <w:r w:rsidR="00E53EB9">
        <w:t>. Thus,</w:t>
      </w:r>
      <w:r w:rsidR="00F57947">
        <w:t xml:space="preserve"> although the rivers themselves were modified, the floodplains and riparian zones sampled were relatively less altered than adjacent</w:t>
      </w:r>
      <w:r w:rsidR="000755C1">
        <w:t>, unstudied</w:t>
      </w:r>
      <w:r w:rsidR="00F57947">
        <w:t xml:space="preserve"> reaches outside the preserves. Sampling on the </w:t>
      </w:r>
      <w:r w:rsidR="00E32DFB">
        <w:t xml:space="preserve">Elbe River </w:t>
      </w:r>
      <w:r w:rsidR="00F57947">
        <w:t xml:space="preserve">in Germany took place </w:t>
      </w:r>
      <w:r w:rsidR="00E53EB9">
        <w:t>within a UNESCO World Heritage s</w:t>
      </w:r>
      <w:r w:rsidR="00F57947">
        <w:t xml:space="preserve">ite </w:t>
      </w:r>
      <w:r w:rsidR="00225EDC">
        <w:t xml:space="preserve">that consisted </w:t>
      </w:r>
      <w:r>
        <w:t xml:space="preserve">largely </w:t>
      </w:r>
      <w:r w:rsidR="00225EDC">
        <w:t>of open meadows</w:t>
      </w:r>
      <w:r w:rsidR="00E53EB9">
        <w:t xml:space="preserve"> (</w:t>
      </w:r>
      <w:r w:rsidR="00A9311F">
        <w:t>Fig. 2</w:t>
      </w:r>
      <w:r w:rsidR="00E46225">
        <w:t xml:space="preserve">, </w:t>
      </w:r>
      <w:r w:rsidR="00F12CF3">
        <w:t>Appendix A: Table A1</w:t>
      </w:r>
      <w:r w:rsidR="001B2400">
        <w:t>, Fig. A1</w:t>
      </w:r>
      <w:r w:rsidR="00E53EB9">
        <w:t>)</w:t>
      </w:r>
      <w:r w:rsidR="00225EDC">
        <w:t>. T</w:t>
      </w:r>
      <w:r w:rsidR="00F57947">
        <w:t>he river was meandering and had some point bars, but was also modi</w:t>
      </w:r>
      <w:r w:rsidR="001C758A">
        <w:t xml:space="preserve">fied by in-channel </w:t>
      </w:r>
      <w:commentRangeStart w:id="58"/>
      <w:r w:rsidR="001C758A">
        <w:t xml:space="preserve">groin fields </w:t>
      </w:r>
      <w:commentRangeEnd w:id="58"/>
      <w:r w:rsidR="0056615D">
        <w:rPr>
          <w:rStyle w:val="CommentReference"/>
        </w:rPr>
        <w:commentReference w:id="58"/>
      </w:r>
      <w:r w:rsidR="001C758A">
        <w:t>and</w:t>
      </w:r>
      <w:r w:rsidR="00F57947">
        <w:t xml:space="preserve"> levees, and </w:t>
      </w:r>
      <w:r w:rsidR="001C758A">
        <w:t xml:space="preserve">in the riparian zone by </w:t>
      </w:r>
      <w:r w:rsidR="00F57947">
        <w:t xml:space="preserve">sheep grazing. </w:t>
      </w:r>
      <w:r w:rsidR="00225EDC">
        <w:t>In contrast, the</w:t>
      </w:r>
      <w:r w:rsidR="00F57947">
        <w:t xml:space="preserve"> Danube River </w:t>
      </w:r>
      <w:r w:rsidR="00225EDC">
        <w:t xml:space="preserve">sample sites </w:t>
      </w:r>
      <w:r w:rsidR="00F57947">
        <w:t xml:space="preserve">in </w:t>
      </w:r>
      <w:proofErr w:type="spellStart"/>
      <w:r w:rsidR="00F57947">
        <w:t>Donau-Auen</w:t>
      </w:r>
      <w:proofErr w:type="spellEnd"/>
      <w:r w:rsidR="00F57947">
        <w:t xml:space="preserve"> National Park in Austria, in Duna-</w:t>
      </w:r>
      <w:proofErr w:type="spellStart"/>
      <w:r w:rsidR="00F57947">
        <w:t>Dr</w:t>
      </w:r>
      <w:r w:rsidR="00225EDC">
        <w:t>á</w:t>
      </w:r>
      <w:r w:rsidR="00F57947">
        <w:t>va</w:t>
      </w:r>
      <w:proofErr w:type="spellEnd"/>
      <w:r w:rsidR="00F57947">
        <w:t xml:space="preserve"> National Park in </w:t>
      </w:r>
      <w:r w:rsidR="00076606">
        <w:t xml:space="preserve">southern </w:t>
      </w:r>
      <w:r w:rsidR="00F57947">
        <w:t xml:space="preserve">Hungary, </w:t>
      </w:r>
      <w:r w:rsidR="00F57947" w:rsidRPr="00F57947">
        <w:t xml:space="preserve">and in the </w:t>
      </w:r>
      <w:proofErr w:type="spellStart"/>
      <w:r w:rsidR="00D57281">
        <w:t>Gornje</w:t>
      </w:r>
      <w:proofErr w:type="spellEnd"/>
      <w:r w:rsidR="00D57281">
        <w:t xml:space="preserve"> </w:t>
      </w:r>
      <w:proofErr w:type="spellStart"/>
      <w:r w:rsidR="00D57281">
        <w:t>Podunavlje</w:t>
      </w:r>
      <w:proofErr w:type="spellEnd"/>
      <w:r w:rsidR="00D57281">
        <w:t xml:space="preserve"> Special Nature Reserve of th</w:t>
      </w:r>
      <w:r w:rsidR="001A4D9C">
        <w:t>e</w:t>
      </w:r>
      <w:r w:rsidR="001A4D9C" w:rsidRPr="001A4D9C">
        <w:t xml:space="preserve"> </w:t>
      </w:r>
      <w:proofErr w:type="spellStart"/>
      <w:r w:rsidR="001A4D9C" w:rsidRPr="004A4023">
        <w:t>Vojvodinašume</w:t>
      </w:r>
      <w:proofErr w:type="spellEnd"/>
      <w:r w:rsidR="001A4D9C">
        <w:t xml:space="preserve"> forests </w:t>
      </w:r>
      <w:r w:rsidR="00225EDC">
        <w:t xml:space="preserve">of </w:t>
      </w:r>
      <w:r w:rsidR="00076606">
        <w:t xml:space="preserve">northern </w:t>
      </w:r>
      <w:r w:rsidR="00225EDC">
        <w:t xml:space="preserve">Serbia were all more forested, characterized by a fairly straight morphology, and were </w:t>
      </w:r>
      <w:r w:rsidR="000755C1">
        <w:t xml:space="preserve">also </w:t>
      </w:r>
      <w:r w:rsidR="00225EDC">
        <w:t xml:space="preserve">either incised or exposed to wakes from </w:t>
      </w:r>
      <w:r w:rsidR="00076606">
        <w:t xml:space="preserve">heavy </w:t>
      </w:r>
      <w:r w:rsidR="00225EDC">
        <w:t xml:space="preserve">ship traffic. </w:t>
      </w:r>
      <w:r w:rsidR="00076606">
        <w:t>T</w:t>
      </w:r>
      <w:r w:rsidR="00225EDC">
        <w:t>he Duna-</w:t>
      </w:r>
      <w:proofErr w:type="spellStart"/>
      <w:r w:rsidR="00225EDC">
        <w:t>Dráva</w:t>
      </w:r>
      <w:proofErr w:type="spellEnd"/>
      <w:r w:rsidR="00225EDC">
        <w:t xml:space="preserve"> sites </w:t>
      </w:r>
      <w:r w:rsidR="00076606">
        <w:t xml:space="preserve">also had some open meadows that </w:t>
      </w:r>
      <w:r w:rsidR="00225EDC">
        <w:t>were</w:t>
      </w:r>
      <w:r w:rsidR="00076606">
        <w:t xml:space="preserve"> </w:t>
      </w:r>
      <w:r w:rsidR="00225EDC">
        <w:t xml:space="preserve">exposed to </w:t>
      </w:r>
      <w:r w:rsidR="00076606">
        <w:t xml:space="preserve">cattle grazing, and the </w:t>
      </w:r>
      <w:proofErr w:type="spellStart"/>
      <w:r w:rsidR="00D57281">
        <w:lastRenderedPageBreak/>
        <w:t>Gornje</w:t>
      </w:r>
      <w:proofErr w:type="spellEnd"/>
      <w:r w:rsidR="00D57281">
        <w:t xml:space="preserve"> </w:t>
      </w:r>
      <w:proofErr w:type="spellStart"/>
      <w:r w:rsidR="00D57281">
        <w:t>Podunavlje</w:t>
      </w:r>
      <w:proofErr w:type="spellEnd"/>
      <w:r w:rsidR="00D57281">
        <w:t xml:space="preserve"> sites were adjacent to lands </w:t>
      </w:r>
      <w:r w:rsidR="00E53EB9">
        <w:t xml:space="preserve">managed for timber and </w:t>
      </w:r>
      <w:r w:rsidR="000755C1">
        <w:t>contained</w:t>
      </w:r>
      <w:r w:rsidR="00076606">
        <w:t xml:space="preserve"> a </w:t>
      </w:r>
      <w:r w:rsidR="0064234D">
        <w:t xml:space="preserve">~ </w:t>
      </w:r>
      <w:r w:rsidR="00076606">
        <w:t>10 m ta</w:t>
      </w:r>
      <w:r w:rsidR="009E4E29">
        <w:t>ll levee</w:t>
      </w:r>
      <w:r w:rsidR="00076606">
        <w:t xml:space="preserve"> that divided the floodplain.</w:t>
      </w:r>
      <w:r w:rsidR="00F57947" w:rsidRPr="00F57947">
        <w:t xml:space="preserve"> </w:t>
      </w:r>
      <w:r w:rsidR="00076606">
        <w:t>On the Drava River in southeastern Hungary—a large river tributary of the Danube</w:t>
      </w:r>
      <w:r w:rsidR="00E53EB9">
        <w:t xml:space="preserve"> pr</w:t>
      </w:r>
      <w:r w:rsidR="00B12694">
        <w:t>o</w:t>
      </w:r>
      <w:r w:rsidR="00E53EB9">
        <w:t>tected by another section of the Duna-</w:t>
      </w:r>
      <w:proofErr w:type="spellStart"/>
      <w:r w:rsidR="00E53EB9">
        <w:t>Dráva</w:t>
      </w:r>
      <w:proofErr w:type="spellEnd"/>
      <w:r w:rsidR="00E53EB9">
        <w:t xml:space="preserve"> National Park system</w:t>
      </w:r>
      <w:r w:rsidR="00076606">
        <w:t xml:space="preserve">—samples were collected from </w:t>
      </w:r>
      <w:r w:rsidR="00E53EB9">
        <w:t xml:space="preserve">a reach that was heavily forested and mostly straight. Finally, samples on a meandering section of the Sava River in Serbia (another Danube tributary) were collected within </w:t>
      </w:r>
      <w:proofErr w:type="spellStart"/>
      <w:r w:rsidR="00E53EB9">
        <w:t>Obedska</w:t>
      </w:r>
      <w:proofErr w:type="spellEnd"/>
      <w:r w:rsidR="00E53EB9">
        <w:t xml:space="preserve"> Bara Special Nature Reserve. This land is managed for pulp timber and also supports </w:t>
      </w:r>
      <w:r w:rsidR="00B12694">
        <w:t xml:space="preserve">heavy </w:t>
      </w:r>
      <w:r w:rsidR="00E53EB9">
        <w:t>grazing by hogs, which uproot vegetation and bank sediment within the riparian zone.</w:t>
      </w:r>
    </w:p>
    <w:p w14:paraId="1D6BDE84" w14:textId="6E591E1F" w:rsidR="00B12694" w:rsidRPr="00B53860" w:rsidRDefault="00B12694" w:rsidP="009C62C7">
      <w:r>
        <w:tab/>
      </w:r>
      <w:r w:rsidR="007F7872">
        <w:t>Several</w:t>
      </w:r>
      <w:r w:rsidR="007A1461">
        <w:t xml:space="preserve"> additional sites in the Tagliamento and Danube regions were also sampled for bank-related subsidy effects</w:t>
      </w:r>
      <w:r w:rsidR="00C9751E">
        <w:t>,</w:t>
      </w:r>
      <w:r w:rsidR="007A1461">
        <w:t xml:space="preserve"> </w:t>
      </w:r>
      <w:r w:rsidR="00C9751E">
        <w:t xml:space="preserve">related to steep banks potentially acting as barriers to the transmission of aquatic subsidies </w:t>
      </w:r>
      <w:r w:rsidR="007A1461">
        <w:t>(</w:t>
      </w:r>
      <w:r w:rsidR="00F12CF3">
        <w:t>Appendix A: Table A1</w:t>
      </w:r>
      <w:r w:rsidR="001B2400">
        <w:t>, Fig. A1</w:t>
      </w:r>
      <w:r w:rsidR="007A1461">
        <w:t>). This sampling was conducted in a pairwise fashion</w:t>
      </w:r>
      <w:r w:rsidR="00C9751E">
        <w:t>:</w:t>
      </w:r>
      <w:r w:rsidR="007A1461">
        <w:t xml:space="preserve"> sites containing a levee or steep natural bank were contrasted with adjacent reaches or </w:t>
      </w:r>
      <w:r w:rsidR="00C9751E">
        <w:t xml:space="preserve">with </w:t>
      </w:r>
      <w:r w:rsidR="007A1461">
        <w:t>the opposite stream bank, where the gradient from the water’s edge to the hillslope was more gradual.</w:t>
      </w:r>
      <w:r w:rsidR="00722487">
        <w:t xml:space="preserve"> These sites were representative of the diversity of sites used in the other parts of this study, ranging from headwater streams to the largest rivers and from straight channels to meandering and braided morphologies.</w:t>
      </w:r>
    </w:p>
    <w:p w14:paraId="4E443150" w14:textId="77777777" w:rsidR="00B809FC" w:rsidRDefault="00DC5A79" w:rsidP="00B809FC">
      <w:pPr>
        <w:pStyle w:val="Subtitle"/>
      </w:pPr>
      <w:r>
        <w:t>Physical site parameters</w:t>
      </w:r>
    </w:p>
    <w:p w14:paraId="2924AF38" w14:textId="7A4B7110" w:rsidR="00B75DB2" w:rsidRDefault="00B75DB2" w:rsidP="00B809FC">
      <w:r>
        <w:tab/>
        <w:t xml:space="preserve">Channel morphology was surveyed using </w:t>
      </w:r>
      <w:r w:rsidRPr="00B75DB2">
        <w:t xml:space="preserve">a </w:t>
      </w:r>
      <w:r w:rsidR="00A13AD5">
        <w:t xml:space="preserve">laser </w:t>
      </w:r>
      <w:r w:rsidRPr="00B75DB2">
        <w:t>Total Station 1200+</w:t>
      </w:r>
      <w:r>
        <w:t xml:space="preserve"> (</w:t>
      </w:r>
      <w:r w:rsidR="00A13AD5">
        <w:t xml:space="preserve">Leica </w:t>
      </w:r>
      <w:proofErr w:type="spellStart"/>
      <w:r w:rsidR="00A13AD5">
        <w:t>Geosystems</w:t>
      </w:r>
      <w:proofErr w:type="spellEnd"/>
      <w:r w:rsidR="00A13AD5">
        <w:t xml:space="preserve">, </w:t>
      </w:r>
      <w:proofErr w:type="spellStart"/>
      <w:r>
        <w:t>Heerbrugg</w:t>
      </w:r>
      <w:proofErr w:type="spellEnd"/>
      <w:r>
        <w:t>, Switzerland)</w:t>
      </w:r>
      <w:r w:rsidR="00A13AD5">
        <w:t xml:space="preserve"> at all sites, except on the </w:t>
      </w:r>
      <w:r w:rsidR="00D82D49">
        <w:t xml:space="preserve">larger </w:t>
      </w:r>
      <w:r w:rsidR="00A13AD5">
        <w:t>Danube, Drava, Sava, and Elbe river</w:t>
      </w:r>
      <w:r w:rsidR="00DA4D86">
        <w:t>s</w:t>
      </w:r>
      <w:r w:rsidR="00A13AD5">
        <w:t xml:space="preserve">. Surveys were used to calculate channel widths, bank heights, levee and hillslope morphology, and to give accurate distances for the lateral (from stream bank to hillslope) transects used to sample arthropods. In the large rivers that were not laser surveyed, these attributes were estimated using </w:t>
      </w:r>
      <w:r w:rsidR="00042FA1">
        <w:t xml:space="preserve">a combination of </w:t>
      </w:r>
      <w:r w:rsidR="00A13AD5">
        <w:t>m</w:t>
      </w:r>
      <w:r w:rsidR="00042FA1">
        <w:t xml:space="preserve">eter tapes, manual estimates, and </w:t>
      </w:r>
      <w:r w:rsidR="002F13B8">
        <w:t xml:space="preserve">remote sensing or </w:t>
      </w:r>
      <w:r w:rsidR="00A13AD5">
        <w:t xml:space="preserve">GIS map </w:t>
      </w:r>
      <w:r w:rsidR="00A13AD5">
        <w:lastRenderedPageBreak/>
        <w:t xml:space="preserve">data. Stream orders were based on the Strahler </w:t>
      </w:r>
      <w:r w:rsidR="00506D3D">
        <w:fldChar w:fldCharType="begin"/>
      </w:r>
      <w:r w:rsidR="002A4D76">
        <w:instrText xml:space="preserve"> ADDIN EN.CITE &lt;EndNote&gt;&lt;Cite ExcludeAuth="1"&gt;&lt;Author&gt;Strahler&lt;/Author&gt;&lt;Year&gt;1952&lt;/Year&gt;&lt;RecNum&gt;2155&lt;/RecNum&gt;&lt;DisplayText&gt;(1952)&lt;/DisplayText&gt;&lt;record&gt;&lt;rec-number&gt;2155&lt;/rec-number&gt;&lt;foreign-keys&gt;&lt;key app="EN" db-id="xwsaxrrty5wxrbe5ftq5zdvo0ddrvezpfas0"&gt;2155&lt;/key&gt;&lt;/foreign-keys&gt;&lt;ref-type name="Journal Article"&gt;17&lt;/ref-type&gt;&lt;contributors&gt;&lt;authors&gt;&lt;author&gt;Strahler, A.N.&lt;/author&gt;&lt;/authors&gt;&lt;/contributors&gt;&lt;titles&gt;&lt;title&gt;Hypsometric (area-altitude) analysis of erosional topography&lt;/title&gt;&lt;secondary-title&gt;Bulletin of the Geological Society of America&lt;/secondary-title&gt;&lt;/titles&gt;&lt;periodical&gt;&lt;full-title&gt;Bulletin of the Geological Society of America&lt;/full-title&gt;&lt;/periodical&gt;&lt;pages&gt;1117–1142&lt;/pages&gt;&lt;volume&gt;63&lt;/volume&gt;&lt;number&gt;11&lt;/number&gt;&lt;dates&gt;&lt;year&gt;1952&lt;/year&gt;&lt;/dates&gt;&lt;publisher&gt;Geological Soc America&lt;/publisher&gt;&lt;urls&gt;&lt;/urls&gt;&lt;research-notes&gt;First paper to outline what is now called &amp;quot;Strahler Stream Order&amp;quot;&amp;#xD;But see also Horton 1945 &lt;/research-notes&gt;&lt;/record&gt;&lt;/Cite&gt;&lt;/EndNote&gt;</w:instrText>
      </w:r>
      <w:r w:rsidR="00506D3D">
        <w:fldChar w:fldCharType="separate"/>
      </w:r>
      <w:r w:rsidR="007B31FA">
        <w:rPr>
          <w:noProof/>
        </w:rPr>
        <w:t>(</w:t>
      </w:r>
      <w:hyperlink w:anchor="_ENREF_1_50" w:tooltip="Strahler, 1952 #2155" w:history="1">
        <w:r w:rsidR="00350AB4">
          <w:rPr>
            <w:noProof/>
          </w:rPr>
          <w:t>1952</w:t>
        </w:r>
      </w:hyperlink>
      <w:r w:rsidR="007B31FA">
        <w:rPr>
          <w:noProof/>
        </w:rPr>
        <w:t>)</w:t>
      </w:r>
      <w:r w:rsidR="00506D3D">
        <w:fldChar w:fldCharType="end"/>
      </w:r>
      <w:r w:rsidR="007B31FA">
        <w:t xml:space="preserve"> </w:t>
      </w:r>
      <w:r w:rsidR="00A13AD5">
        <w:t>system</w:t>
      </w:r>
      <w:r w:rsidR="007B31FA">
        <w:t xml:space="preserve">, and were </w:t>
      </w:r>
      <w:r w:rsidR="00DC5A79">
        <w:t>calculated based on personal observation and</w:t>
      </w:r>
      <w:r w:rsidR="007B31FA">
        <w:t xml:space="preserve"> watershed maps.</w:t>
      </w:r>
      <w:r w:rsidR="00DC5A79">
        <w:t xml:space="preserve"> Transitions between vegetation types (e.g., between the riparian zone and </w:t>
      </w:r>
      <w:r w:rsidR="00863F2C">
        <w:t>upland/</w:t>
      </w:r>
      <w:r w:rsidR="00DC5A79">
        <w:t>hillslope</w:t>
      </w:r>
      <w:r w:rsidR="00863F2C">
        <w:t xml:space="preserve"> forest</w:t>
      </w:r>
      <w:r w:rsidR="00DC5A79">
        <w:t>) were also recorded.</w:t>
      </w:r>
    </w:p>
    <w:p w14:paraId="7F62B30F" w14:textId="77777777" w:rsidR="00F1669F" w:rsidRDefault="00595A1E" w:rsidP="00BD3C5F">
      <w:pPr>
        <w:pStyle w:val="Subtitle"/>
      </w:pPr>
      <w:r>
        <w:t>Arthropod</w:t>
      </w:r>
      <w:r w:rsidR="00AF1E7C">
        <w:t xml:space="preserve"> </w:t>
      </w:r>
      <w:r w:rsidR="00F1669F">
        <w:t>sampling</w:t>
      </w:r>
    </w:p>
    <w:p w14:paraId="087C3DBD" w14:textId="5A7619E1" w:rsidR="00B75DB2" w:rsidRDefault="00AF1E7C" w:rsidP="00AF1E7C">
      <w:r>
        <w:tab/>
        <w:t>Terrestrial arthropod sampling oc</w:t>
      </w:r>
      <w:r w:rsidR="001C758A">
        <w:t xml:space="preserve">curred along lateral transects </w:t>
      </w:r>
      <w:r>
        <w:t>perpendicular to the stream at log</w:t>
      </w:r>
      <w:r>
        <w:rPr>
          <w:vertAlign w:val="subscript"/>
        </w:rPr>
        <w:t>2</w:t>
      </w:r>
      <w:r>
        <w:t xml:space="preserve"> distances</w:t>
      </w:r>
      <w:r w:rsidR="00655CF9">
        <w:t xml:space="preserve">; e.g., 0, 1, 2, 4 m, etc. </w:t>
      </w:r>
      <w:r w:rsidR="006A6B3B">
        <w:t xml:space="preserve">This method was broadly </w:t>
      </w:r>
      <w:r w:rsidR="0002781B">
        <w:t>consistent with other studies of the spatially-explicit</w:t>
      </w:r>
      <w:r w:rsidR="006A6B3B">
        <w:t xml:space="preserve"> nature of river–land subsidies</w:t>
      </w:r>
      <w:r w:rsidR="0002781B">
        <w:t xml:space="preserve"> </w:t>
      </w:r>
      <w:r w:rsidR="00506D3D">
        <w:fldChar w:fldCharType="begin">
          <w:fldData xml:space="preserve">PEVuZE5vdGU+PENpdGU+PEF1dGhvcj5CcmllcnM8L0F1dGhvcj48WWVhcj4yMDA1PC9ZZWFyPjxS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</w:fldData>
        </w:fldChar>
      </w:r>
      <w:r w:rsidR="0002781B">
        <w:instrText xml:space="preserve"> ADDIN EN.CITE </w:instrText>
      </w:r>
      <w:r w:rsidR="00506D3D">
        <w:fldChar w:fldCharType="begin">
          <w:fldData xml:space="preserve">PEVuZE5vdGU+PENpdGU+PEF1dGhvcj5CcmllcnM8L0F1dGhvcj48WWVhcj4yMDA1PC9ZZWFyPjxS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</w:fldData>
        </w:fldChar>
      </w:r>
      <w:r w:rsidR="0002781B">
        <w:instrText xml:space="preserve"> ADDIN EN.CITE.DATA </w:instrText>
      </w:r>
      <w:r w:rsidR="00506D3D">
        <w:fldChar w:fldCharType="end"/>
      </w:r>
      <w:r w:rsidR="00506D3D">
        <w:fldChar w:fldCharType="separate"/>
      </w:r>
      <w:r w:rsidR="0002781B">
        <w:rPr>
          <w:noProof/>
        </w:rPr>
        <w:t>(</w:t>
      </w:r>
      <w:hyperlink w:anchor="_ENREF_1_49" w:tooltip="Sanzone, 2003 #1917" w:history="1">
        <w:r w:rsidR="00350AB4">
          <w:rPr>
            <w:noProof/>
          </w:rPr>
          <w:t>e.g., Sanzone et al. 2003</w:t>
        </w:r>
      </w:hyperlink>
      <w:proofErr w:type="gramStart"/>
      <w:r w:rsidR="0002781B">
        <w:rPr>
          <w:noProof/>
        </w:rPr>
        <w:t xml:space="preserve">, </w:t>
      </w:r>
      <w:hyperlink w:anchor="_ENREF_1_42" w:tooltip="Power, 2004 #2707" w:history="1">
        <w:r w:rsidR="00350AB4">
          <w:rPr>
            <w:noProof/>
          </w:rPr>
          <w:t>Power et al. 2004</w:t>
        </w:r>
      </w:hyperlink>
      <w:r w:rsidR="0002781B">
        <w:rPr>
          <w:noProof/>
        </w:rPr>
        <w:t>,</w:t>
      </w:r>
      <w:proofErr w:type="gramEnd"/>
      <w:r w:rsidR="0002781B">
        <w:rPr>
          <w:noProof/>
        </w:rPr>
        <w:t xml:space="preserve"> </w:t>
      </w:r>
      <w:hyperlink w:anchor="_ENREF_1_8" w:tooltip="Briers, 2005 #2706" w:history="1">
        <w:r w:rsidR="00350AB4">
          <w:rPr>
            <w:noProof/>
          </w:rPr>
          <w:t>Briers et al. 2005</w:t>
        </w:r>
      </w:hyperlink>
      <w:r w:rsidR="0002781B">
        <w:rPr>
          <w:noProof/>
        </w:rPr>
        <w:t>)</w:t>
      </w:r>
      <w:r w:rsidR="00506D3D">
        <w:fldChar w:fldCharType="end"/>
      </w:r>
      <w:r w:rsidR="0002781B">
        <w:t xml:space="preserve">. </w:t>
      </w:r>
      <w:r w:rsidR="00B75DB2">
        <w:t xml:space="preserve">Additional samples were also taken where notable shifts occurred in the </w:t>
      </w:r>
      <w:r w:rsidR="007121EA">
        <w:t xml:space="preserve">profile of the </w:t>
      </w:r>
      <w:r w:rsidR="00B75DB2">
        <w:t>lateral transect, such as at the bottom and top of a lev</w:t>
      </w:r>
      <w:r w:rsidR="005D2AB7">
        <w:t>ee, or at the transition from more</w:t>
      </w:r>
      <w:r w:rsidR="00B75DB2">
        <w:t xml:space="preserve"> </w:t>
      </w:r>
      <w:r w:rsidR="005D2AB7">
        <w:t>exposed floodplain or riparian zones to more dense upland forests</w:t>
      </w:r>
      <w:r w:rsidR="00B75DB2">
        <w:t xml:space="preserve">. </w:t>
      </w:r>
      <w:r w:rsidR="00655CF9">
        <w:t>Transects extended as far as was physically possible, generally enc</w:t>
      </w:r>
      <w:r w:rsidR="005D2AB7">
        <w:t>ompassing the entire floodplain and</w:t>
      </w:r>
      <w:r w:rsidR="00655CF9">
        <w:t xml:space="preserve"> riparian zone, and </w:t>
      </w:r>
      <w:r w:rsidR="00655CF9">
        <w:rPr>
          <w:rFonts w:ascii="Calibri" w:hAnsi="Calibri"/>
        </w:rPr>
        <w:t>≥</w:t>
      </w:r>
      <w:r w:rsidR="0002781B">
        <w:rPr>
          <w:rFonts w:ascii="Calibri" w:hAnsi="Calibri"/>
        </w:rPr>
        <w:t xml:space="preserve"> </w:t>
      </w:r>
      <w:r w:rsidR="00655CF9">
        <w:t xml:space="preserve">10 m into the </w:t>
      </w:r>
      <w:r w:rsidR="005D2AB7">
        <w:t xml:space="preserve">upland forest and </w:t>
      </w:r>
      <w:r w:rsidR="00655CF9">
        <w:t xml:space="preserve">hillslope. Due to differences between sites, the length of these transects ranged from </w:t>
      </w:r>
      <w:r w:rsidR="0064234D">
        <w:t xml:space="preserve">~ </w:t>
      </w:r>
      <w:r w:rsidR="00655CF9">
        <w:t xml:space="preserve">20 m in the smallest streams to </w:t>
      </w:r>
      <w:r w:rsidR="0064234D">
        <w:t xml:space="preserve">&gt; </w:t>
      </w:r>
      <w:r w:rsidR="00655CF9">
        <w:t>500 m on large rivers.</w:t>
      </w:r>
      <w:r>
        <w:t xml:space="preserve"> </w:t>
      </w:r>
    </w:p>
    <w:p w14:paraId="215935BB" w14:textId="791142C7" w:rsidR="00AF1E7C" w:rsidRDefault="00B75DB2" w:rsidP="00AF1E7C">
      <w:r>
        <w:tab/>
      </w:r>
      <w:r w:rsidR="00655CF9">
        <w:t>Arthropod</w:t>
      </w:r>
      <w:r w:rsidR="00AF1E7C">
        <w:t xml:space="preserve">s were collected predominantly using pitfall traps, which were </w:t>
      </w:r>
      <w:r w:rsidR="00655CF9">
        <w:t xml:space="preserve">deployed in triplicate at each sampling distance along each transect and were </w:t>
      </w:r>
      <w:r w:rsidR="00AF1E7C">
        <w:t xml:space="preserve">left out </w:t>
      </w:r>
      <w:r w:rsidR="00655CF9">
        <w:t xml:space="preserve">for </w:t>
      </w:r>
      <w:r w:rsidR="00AF1E7C">
        <w:t>an average of 3 d.</w:t>
      </w:r>
      <w:r w:rsidR="00655CF9">
        <w:t xml:space="preserve"> </w:t>
      </w:r>
      <w:r w:rsidR="007F7872">
        <w:t>These</w:t>
      </w:r>
      <w:r w:rsidR="00D25F0C">
        <w:t xml:space="preserve"> traps, while effective at collecting beetles, actively hunting spiders, and other ground taxa</w:t>
      </w:r>
      <w:r w:rsidR="00421CB4">
        <w:t xml:space="preserve"> </w:t>
      </w:r>
      <w:r w:rsidR="00506D3D">
        <w:fldChar w:fldCharType="begin">
          <w:fldData xml:space="preserve">PEVuZE5vdGU+PENpdGU+PEF1dGhvcj5VZXR6PC9BdXRob3I+PFllYXI+MTk3NjwvWWVhcj48UmVj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</w:fldData>
        </w:fldChar>
      </w:r>
      <w:r w:rsidR="001D3CF1">
        <w:instrText xml:space="preserve"> ADDIN EN.CITE </w:instrText>
      </w:r>
      <w:r w:rsidR="00506D3D">
        <w:fldChar w:fldCharType="begin">
          <w:fldData xml:space="preserve">PEVuZE5vdGU+PENpdGU+PEF1dGhvcj5VZXR6PC9BdXRob3I+PFllYXI+MTk3NjwvWWVhcj48UmVj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</w:fldData>
        </w:fldChar>
      </w:r>
      <w:r w:rsidR="001D3CF1">
        <w:instrText xml:space="preserve"> ADDIN EN.CITE.DATA </w:instrText>
      </w:r>
      <w:r w:rsidR="00506D3D">
        <w:fldChar w:fldCharType="end"/>
      </w:r>
      <w:r w:rsidR="00506D3D">
        <w:fldChar w:fldCharType="separate"/>
      </w:r>
      <w:r w:rsidR="00421CB4">
        <w:rPr>
          <w:noProof/>
        </w:rPr>
        <w:t>(</w:t>
      </w:r>
      <w:hyperlink w:anchor="_ENREF_1_55" w:tooltip="Uetz, 1976 #2975" w:history="1">
        <w:r w:rsidR="00350AB4">
          <w:rPr>
            <w:noProof/>
          </w:rPr>
          <w:t>Uetz and Unzicker 1976</w:t>
        </w:r>
      </w:hyperlink>
      <w:r w:rsidR="00421CB4">
        <w:rPr>
          <w:noProof/>
        </w:rPr>
        <w:t xml:space="preserve">, </w:t>
      </w:r>
      <w:hyperlink w:anchor="_ENREF_1_15" w:tooltip="Davis, 2011 #3530" w:history="1">
        <w:r w:rsidR="00350AB4">
          <w:rPr>
            <w:noProof/>
          </w:rPr>
          <w:t>Davis et al. 2011</w:t>
        </w:r>
      </w:hyperlink>
      <w:r w:rsidR="00421CB4">
        <w:rPr>
          <w:noProof/>
        </w:rPr>
        <w:t>)</w:t>
      </w:r>
      <w:r w:rsidR="00506D3D">
        <w:fldChar w:fldCharType="end"/>
      </w:r>
      <w:r w:rsidR="00D25F0C">
        <w:t>, do not adequately sample webbed spiders or more arboreal species. Thus, pitfall traps</w:t>
      </w:r>
      <w:r w:rsidR="00655CF9">
        <w:t xml:space="preserve"> were supplemented </w:t>
      </w:r>
      <w:r>
        <w:t xml:space="preserve">at each location </w:t>
      </w:r>
      <w:r w:rsidR="00655CF9">
        <w:t xml:space="preserve">with </w:t>
      </w:r>
      <w:r w:rsidR="002001B4">
        <w:t xml:space="preserve">10-minute sweep net </w:t>
      </w:r>
      <w:r w:rsidR="00655CF9">
        <w:t>samples</w:t>
      </w:r>
      <w:r w:rsidR="00D25F0C">
        <w:t>.</w:t>
      </w:r>
      <w:r w:rsidR="00655CF9">
        <w:t xml:space="preserve"> In rare cases where there was no vegetation or the vegetation was too wet to allow sweep netting, arthropods were manually picked </w:t>
      </w:r>
      <w:r w:rsidR="00322652">
        <w:t xml:space="preserve">for 10 minutes </w:t>
      </w:r>
      <w:r w:rsidR="00655CF9">
        <w:t>from vegetation, spider webs, and from under cobbles at each location instead.</w:t>
      </w:r>
    </w:p>
    <w:p w14:paraId="766F1801" w14:textId="7AEC2622" w:rsidR="00FC79D9" w:rsidRDefault="00FC79D9" w:rsidP="00AF1E7C">
      <w:r>
        <w:lastRenderedPageBreak/>
        <w:tab/>
      </w:r>
      <w:r w:rsidR="00AA4034">
        <w:t>To assess physical dispersal of adult aquatic insect</w:t>
      </w:r>
      <w:r w:rsidR="007F7872">
        <w:t>s</w:t>
      </w:r>
      <w:r w:rsidR="00AA4034">
        <w:t>, l</w:t>
      </w:r>
      <w:r>
        <w:t xml:space="preserve">ight traps consisting of a black light and </w:t>
      </w:r>
      <w:r w:rsidR="00AA4034">
        <w:t xml:space="preserve">a </w:t>
      </w:r>
      <w:r>
        <w:t xml:space="preserve">fluorescent light beneath mesh or a white sheet were deployed at all sites, </w:t>
      </w:r>
      <w:r w:rsidR="007F7872">
        <w:t>except on the Danube, Elbe, Sava</w:t>
      </w:r>
      <w:r>
        <w:t>, and Drava rivers. Attracted arthropods were manually picked from the traps for 20 minutes</w:t>
      </w:r>
      <w:r w:rsidR="00182FB6">
        <w:t xml:space="preserve"> shortly after dusk, when many adult aquatic invertebrates are most actively flying </w:t>
      </w:r>
      <w:r w:rsidR="00506D3D">
        <w:fldChar w:fldCharType="begin"/>
      </w:r>
      <w:r w:rsidR="002A4D76">
        <w:instrText xml:space="preserve"> ADDIN EN.CITE &lt;EndNote&gt;&lt;Cite&gt;&lt;Author&gt;Ward&lt;/Author&gt;&lt;Year&gt;1996&lt;/Year&gt;&lt;RecNum&gt;2950&lt;/RecNum&gt;&lt;DisplayText&gt;(Ward et al. 1996)&lt;/DisplayText&gt;&lt;record&gt;&lt;rec-number&gt;2950&lt;/rec-number&gt;&lt;foreign-keys&gt;&lt;key app="EN" db-id="xwsaxrrty5wxrbe5ftq5zdvo0ddrvezpfas0"&gt;2950&lt;/key&gt;&lt;/foreign-keys&gt;&lt;ref-type name="Journal Article"&gt;17&lt;/ref-type&gt;&lt;contributors&gt;&lt;authors&gt;&lt;author&gt;Ward, John B.&lt;/author&gt;&lt;author&gt;Henderson, Ian M.&lt;/author&gt;&lt;author&gt;Patrick, Brian H.&lt;/author&gt;&lt;author&gt;Norrie, Peter H.&lt;/author&gt;&lt;/authors&gt;&lt;/contributors&gt;&lt;titles&gt;&lt;title&gt;Seasonality, sex ratios and arrival pattern of some New Zealand caddis (Trichoptera) to light-traps&lt;/title&gt;&lt;secondary-title&gt;Aquatic Insects&lt;/secondary-title&gt;&lt;/titles&gt;&lt;periodical&gt;&lt;full-title&gt;Aquatic Insects&lt;/full-title&gt;&lt;/periodical&gt;&lt;pages&gt;157–174&lt;/pages&gt;&lt;volume&gt;18&lt;/volume&gt;&lt;number&gt;3&lt;/number&gt;&lt;dates&gt;&lt;year&gt;1996&lt;/year&gt;&lt;pub-dates&gt;&lt;date&gt;1996/01/01&lt;/date&gt;&lt;/pub-dates&gt;&lt;/dates&gt;&lt;publisher&gt;Taylor &amp;amp; Francis&lt;/publisher&gt;&lt;isbn&gt;0165-0424&lt;/isbn&gt;&lt;work-type&gt;doi: 10.1080/01650429609361618&lt;/work-type&gt;&lt;urls&gt;&lt;related-urls&gt;&lt;url&gt;http://dx.doi.org/10.1080/01650429609361618&lt;/url&gt;&lt;/related-urls&gt;&lt;/urls&gt;&lt;electronic-resource-num&gt;10.1080/01650429609361618&lt;/electronic-resource-num&gt;&lt;research-notes&gt;Electronic&amp;#xD;Descriptive study of adult caddisflies caught, no distance data&lt;/research-notes&gt;&lt;access-date&gt;2011/10/26&lt;/access-date&gt;&lt;/record&gt;&lt;/Cite&gt;&lt;/EndNote&gt;</w:instrText>
      </w:r>
      <w:r w:rsidR="00506D3D">
        <w:fldChar w:fldCharType="separate"/>
      </w:r>
      <w:r w:rsidR="00182FB6">
        <w:rPr>
          <w:noProof/>
        </w:rPr>
        <w:t>(</w:t>
      </w:r>
      <w:hyperlink w:anchor="_ENREF_1_58" w:tooltip="Ward, 1996 #2950" w:history="1">
        <w:r w:rsidR="00350AB4">
          <w:rPr>
            <w:noProof/>
          </w:rPr>
          <w:t>Ward et al. 1996</w:t>
        </w:r>
      </w:hyperlink>
      <w:r w:rsidR="00182FB6">
        <w:rPr>
          <w:noProof/>
        </w:rPr>
        <w:t>)</w:t>
      </w:r>
      <w:r w:rsidR="00506D3D">
        <w:fldChar w:fldCharType="end"/>
      </w:r>
      <w:r>
        <w:t xml:space="preserve">. Traps were deployed along the </w:t>
      </w:r>
      <w:r w:rsidR="00AA4034">
        <w:t xml:space="preserve">lateral </w:t>
      </w:r>
      <w:r>
        <w:t>sampling transects at the channel banks, at the edge of the riparian–</w:t>
      </w:r>
      <w:r w:rsidR="005D2AB7">
        <w:t>upland</w:t>
      </w:r>
      <w:r>
        <w:t xml:space="preserve"> transition (if this transition was noticeable), and at the farthest pit</w:t>
      </w:r>
      <w:r w:rsidR="009E4E29">
        <w:t>fall trap sampling distance. L</w:t>
      </w:r>
      <w:r w:rsidR="00AA4034">
        <w:t>ight sources</w:t>
      </w:r>
      <w:r w:rsidR="009E4E29">
        <w:t xml:space="preserve"> attract many arthropods and thus</w:t>
      </w:r>
      <w:r>
        <w:t xml:space="preserve"> actively affect dispersal</w:t>
      </w:r>
      <w:r w:rsidR="00E32A45">
        <w:t xml:space="preserve"> </w:t>
      </w:r>
      <w:r w:rsidR="00506D3D">
        <w:fldChar w:fldCharType="begin"/>
      </w:r>
      <w:r w:rsidR="00E32A45">
        <w:instrText xml:space="preserve"> ADDIN EN.CITE &lt;EndNote&gt;&lt;Cite&gt;&lt;Author&gt;Chan&lt;/Author&gt;&lt;Year&gt;2007&lt;/Year&gt;&lt;RecNum&gt;2649&lt;/RecNum&gt;&lt;DisplayText&gt;(Chan et al. 2007)&lt;/DisplayText&gt;&lt;record&gt;&lt;rec-number&gt;2649&lt;/rec-number&gt;&lt;foreign-keys&gt;&lt;key app="EN" db-id="xwsaxrrty5wxrbe5ftq5zdvo0ddrvezpfas0"&gt;2649&lt;/key&gt;&lt;/foreign-keys&gt;&lt;ref-type name="Journal Article"&gt;17&lt;/ref-type&gt;&lt;contributors&gt;&lt;authors&gt;&lt;author&gt;Chan, Eric K. W.&lt;/author&gt;&lt;author&gt;Zhang, Yixin&lt;/author&gt;&lt;author&gt;Dudgeon, David&lt;/author&gt;&lt;/authors&gt;&lt;/contributors&gt;&lt;titles&gt;&lt;title&gt;Contribution of adult aquatic insects to riparian prey availability along tropical forest streams&lt;/title&gt;&lt;secondary-title&gt;Marine and Freshwater Research&lt;/secondary-title&gt;&lt;/titles&gt;&lt;periodical&gt;&lt;full-title&gt;Marine and Freshwater Research&lt;/full-title&gt;&lt;/periodical&gt;&lt;pages&gt;725–732&lt;/pages&gt;&lt;volume&gt;58&lt;/volume&gt;&lt;number&gt;8&lt;/number&gt;&lt;keywords&gt;&lt;keyword&gt;Asia, bird, food web, lateral dispersal, spider.&lt;/keyword&gt;&lt;/keywords&gt;&lt;dates&gt;&lt;year&gt;2007&lt;/year&gt;&lt;/dates&gt;&lt;urls&gt;&lt;related-urls&gt;&lt;url&gt;http://www.publish.csiro.au/paper/MF07033&lt;/url&gt;&lt;/related-urls&gt;&lt;/urls&gt;&lt;electronic-resource-num&gt;doi:10.1071/MF07033&lt;/electronic-resource-num&gt;&lt;research-notes&gt;Electronic&amp;#xD;4, 30-m transects on 3 streams (all &amp;quot;unpolluted&amp;quot; in Hong Kong)&amp;#xD;A/B sites: 3rd order, 6-10 m width, Tai Po Kau Forest Stream&amp;#xD;C site: 3rd order, 3-5 m width, Lead Mine Pass Stream&amp;#xD;D site: 2nd order, 1-3 m width, Tai Mo Shan Stream&amp;#xD;Sampled using light traps at 1, 20, 50, 80 m from stream.  Sampling for 1-38 days (average 11 d)&amp;#xD;Agree with Briers et al 2002 that an inverse power law fits best &lt;/research-notes&gt;&lt;/record&gt;&lt;/Cite&gt;&lt;/EndNote&gt;</w:instrText>
      </w:r>
      <w:r w:rsidR="00506D3D">
        <w:fldChar w:fldCharType="separate"/>
      </w:r>
      <w:r w:rsidR="00E32A45">
        <w:rPr>
          <w:noProof/>
        </w:rPr>
        <w:t>(</w:t>
      </w:r>
      <w:hyperlink w:anchor="_ENREF_1_13" w:tooltip="Chan, 2007 #2649" w:history="1">
        <w:r w:rsidR="00350AB4">
          <w:rPr>
            <w:noProof/>
          </w:rPr>
          <w:t>Chan et al. 2007</w:t>
        </w:r>
      </w:hyperlink>
      <w:r w:rsidR="00E32A45">
        <w:rPr>
          <w:noProof/>
        </w:rPr>
        <w:t>)</w:t>
      </w:r>
      <w:r w:rsidR="00506D3D">
        <w:fldChar w:fldCharType="end"/>
      </w:r>
      <w:r w:rsidR="009E4E29">
        <w:t xml:space="preserve">, </w:t>
      </w:r>
      <w:r>
        <w:t xml:space="preserve">so </w:t>
      </w:r>
      <w:r w:rsidR="007D2F7D">
        <w:t>these data</w:t>
      </w:r>
      <w:r w:rsidR="00182FB6">
        <w:t xml:space="preserve"> may no</w:t>
      </w:r>
      <w:r w:rsidR="00AA4034">
        <w:t xml:space="preserve">t accurately represent the </w:t>
      </w:r>
      <w:r w:rsidR="00182FB6">
        <w:t xml:space="preserve">abundances of taxa normally found at these distances. Nonetheless, </w:t>
      </w:r>
      <w:r w:rsidR="007D2F7D">
        <w:t>they</w:t>
      </w:r>
      <w:r w:rsidR="00182FB6">
        <w:t xml:space="preserve"> can be useful in relative terms </w:t>
      </w:r>
      <w:r w:rsidR="00506D3D">
        <w:fldChar w:fldCharType="begin"/>
      </w:r>
      <w:r w:rsidR="00E32A45">
        <w:instrText xml:space="preserve"> ADDIN EN.CITE &lt;EndNote&gt;&lt;Cite&gt;&lt;Author&gt;Collier&lt;/Author&gt;&lt;Year&gt;1998&lt;/Year&gt;&lt;RecNum&gt;2656&lt;/RecNum&gt;&lt;Prefix&gt;i.e.`, for comparisons between traps at the same site`, &lt;/Prefix&gt;&lt;DisplayText&gt;(i.e., for comparisons between traps at the same site, Collier and Smith 1998)&lt;/DisplayText&gt;&lt;record&gt;&lt;rec-number&gt;2656&lt;/rec-number&gt;&lt;foreign-keys&gt;&lt;key app="EN" db-id="xwsaxrrty5wxrbe5ftq5zdvo0ddrvezpfas0"&gt;2656&lt;/key&gt;&lt;/foreign-keys&gt;&lt;ref-type name="Journal Article"&gt;17&lt;/ref-type&gt;&lt;contributors&gt;&lt;authors&gt;&lt;author&gt;Collier, Kevin J.&lt;/author&gt;&lt;author&gt;Smith, Brian J.&lt;/author&gt;&lt;/authors&gt;&lt;/contributors&gt;&lt;titles&gt;&lt;title&gt;Dispersal of adult caddisflies (Trichoptera) into forests alongside three New Zealand streams&lt;/title&gt;&lt;secondary-title&gt;Hydrobiologia&lt;/secondary-title&gt;&lt;/titles&gt;&lt;periodical&gt;&lt;full-title&gt;Hydrobiologia&lt;/full-title&gt;&lt;/periodical&gt;&lt;pages&gt;53–65&lt;/pages&gt;&lt;volume&gt;361&lt;/volume&gt;&lt;number&gt;1&lt;/number&gt;&lt;keywords&gt;&lt;keyword&gt;Biomedical and Life Sciences&lt;/keyword&gt;&lt;/keywords&gt;&lt;dates&gt;&lt;year&gt;1998&lt;/year&gt;&lt;/dates&gt;&lt;publisher&gt;Springer Netherlands&lt;/publisher&gt;&lt;isbn&gt;0018-8158&lt;/isbn&gt;&lt;urls&gt;&lt;related-urls&gt;&lt;url&gt;http://dx.doi.org/10.1023/A:1003133208818&lt;/url&gt;&lt;/related-urls&gt;&lt;/urls&gt;&lt;electronic-resource-num&gt;10.1023/a:1003133208818&lt;/electronic-resource-num&gt;&lt;research-notes&gt;Electronic&lt;/research-notes&gt;&lt;/record&gt;&lt;/Cite&gt;&lt;/EndNote&gt;</w:instrText>
      </w:r>
      <w:r w:rsidR="00506D3D">
        <w:fldChar w:fldCharType="separate"/>
      </w:r>
      <w:r w:rsidR="00E32A45">
        <w:rPr>
          <w:noProof/>
        </w:rPr>
        <w:t>(</w:t>
      </w:r>
      <w:hyperlink w:anchor="_ENREF_1_14" w:tooltip="Collier, 1998 #2656" w:history="1">
        <w:r w:rsidR="00350AB4">
          <w:rPr>
            <w:noProof/>
          </w:rPr>
          <w:t>i.e., for comparisons between traps at the same site, Collier and Smith 1998</w:t>
        </w:r>
      </w:hyperlink>
      <w:r w:rsidR="00E32A45">
        <w:rPr>
          <w:noProof/>
        </w:rPr>
        <w:t>)</w:t>
      </w:r>
      <w:r w:rsidR="00506D3D">
        <w:fldChar w:fldCharType="end"/>
      </w:r>
      <w:r w:rsidR="00AA4034">
        <w:t xml:space="preserve">. Further, </w:t>
      </w:r>
      <w:r w:rsidR="00182FB6">
        <w:t xml:space="preserve">the presence of aquatic invertebrates at a trap indicates that </w:t>
      </w:r>
      <w:r w:rsidR="007D2F7D">
        <w:t xml:space="preserve">those </w:t>
      </w:r>
      <w:r w:rsidR="00182FB6">
        <w:t>taxa are at least physically capable of traversing that distance from the stream bank</w:t>
      </w:r>
      <w:r w:rsidR="00E32A45">
        <w:t xml:space="preserve"> </w:t>
      </w:r>
      <w:r w:rsidR="00506D3D">
        <w:fldChar w:fldCharType="begin"/>
      </w:r>
      <w:r w:rsidR="00E32A45">
        <w:instrText xml:space="preserve"> ADDIN EN.CITE &lt;EndNote&gt;&lt;Cite&gt;&lt;Author&gt;Kovats&lt;/Author&gt;&lt;Year&gt;1996&lt;/Year&gt;&lt;RecNum&gt;2841&lt;/RecNum&gt;&lt;DisplayText&gt;(Kovats et al. 1996)&lt;/DisplayText&gt;&lt;record&gt;&lt;rec-number&gt;2841&lt;/rec-number&gt;&lt;foreign-keys&gt;&lt;key app="EN" db-id="xwsaxrrty5wxrbe5ftq5zdvo0ddrvezpfas0"&gt;2841&lt;/key&gt;&lt;/foreign-keys&gt;&lt;ref-type name="Journal Article"&gt;17&lt;/ref-type&gt;&lt;contributors&gt;&lt;authors&gt;&lt;author&gt;Kovats, Zsolt E.&lt;/author&gt;&lt;author&gt;Ciborowski, Jan J. H.&lt;/author&gt;&lt;author&gt;Corkum, Lynda D.&lt;/author&gt;&lt;/authors&gt;&lt;/contributors&gt;&lt;titles&gt;&lt;title&gt;Inland dispersal of adult aquatic insects&lt;/title&gt;&lt;secondary-title&gt;Freshwater Biology&lt;/secondary-title&gt;&lt;/titles&gt;&lt;periodical&gt;&lt;full-title&gt;Freshwater Biology&lt;/full-title&gt;&lt;/periodical&gt;&lt;pages&gt;265–276&lt;/pages&gt;&lt;volume&gt;36&lt;/volume&gt;&lt;number&gt;2&lt;/number&gt;&lt;dates&gt;&lt;year&gt;1996&lt;/year&gt;&lt;/dates&gt;&lt;publisher&gt;Blackwell Science Ltd&lt;/publisher&gt;&lt;isbn&gt;1365-2427&lt;/isbn&gt;&lt;urls&gt;&lt;related-urls&gt;&lt;url&gt;http://dx.doi.org/10.1046/j.1365-2427.1996.00087.x&lt;/url&gt;&lt;/related-urls&gt;&lt;/urls&gt;&lt;electronic-resource-num&gt;10.1046/j.1365-2427.1996.00087.x&lt;/electronic-resource-num&gt;&lt;research-notes&gt;Electronic&amp;#xD;Dispersal from large river (Detroit River) and adjacent Lake St. Clair.  0-5000m.&amp;#xD;Light traps, so some degree of attraction issue.  Also, light pollution ~300 m prevented them from including certain traps&amp;#xD;Weak relationship between body size and dispersal distance (at least withing Orders), with larger individuals flying farther.  Mayflies don&amp;apos;t fly as far as caddisflies though,even though they are bigger.&amp;#xD;Mated females may also fly farther&amp;#xD;Nice estimation of dispersal distance based on 50% and 90%.  Duplicate and cite for my own stuff?  Similarly in Petersen et al 2004 JAE&amp;#xD;See also Manny et al 1988 paper that Kovats passed on in answer to my meta-analysis request for info on the Detroit River&lt;/research-notes&gt;&lt;/record&gt;&lt;/Cite&gt;&lt;/EndNote&gt;</w:instrText>
      </w:r>
      <w:r w:rsidR="00506D3D">
        <w:fldChar w:fldCharType="separate"/>
      </w:r>
      <w:r w:rsidR="00E32A45">
        <w:rPr>
          <w:noProof/>
        </w:rPr>
        <w:t>(</w:t>
      </w:r>
      <w:hyperlink w:anchor="_ENREF_1_27" w:tooltip="Kovats, 1996 #2841" w:history="1">
        <w:r w:rsidR="00350AB4">
          <w:rPr>
            <w:noProof/>
          </w:rPr>
          <w:t>Kovats et al. 1996</w:t>
        </w:r>
      </w:hyperlink>
      <w:r w:rsidR="00E32A45">
        <w:rPr>
          <w:noProof/>
        </w:rPr>
        <w:t>)</w:t>
      </w:r>
      <w:r w:rsidR="00506D3D">
        <w:fldChar w:fldCharType="end"/>
      </w:r>
      <w:r w:rsidR="00AA4034">
        <w:t>.</w:t>
      </w:r>
    </w:p>
    <w:p w14:paraId="1EF8CCBC" w14:textId="0886E0F6" w:rsidR="00D25F0C" w:rsidRDefault="00D25F0C" w:rsidP="00AF1E7C">
      <w:r>
        <w:tab/>
      </w:r>
      <w:commentRangeStart w:id="59"/>
      <w:r>
        <w:t>Aquat</w:t>
      </w:r>
      <w:r w:rsidR="00322652">
        <w:t xml:space="preserve">ic macroinvertebrates were </w:t>
      </w:r>
      <w:r>
        <w:t xml:space="preserve">sampled semi-quantitatively at each site </w:t>
      </w:r>
      <w:r w:rsidR="00322652">
        <w:t>using a D-frame net for 10 minutes</w:t>
      </w:r>
      <w:r w:rsidR="00421CB4">
        <w:t xml:space="preserve">. Surber quadrat samples were also collected at most sites (all but the largest rivers), which allowed quantitative estimates of aquatic macroinvertebrate density to be measured </w:t>
      </w:r>
      <w:r w:rsidR="00506D3D">
        <w:fldChar w:fldCharType="begin"/>
      </w:r>
      <w:r w:rsidR="00421CB4">
        <w:instrText xml:space="preserve"> ADDIN EN.CITE &lt;EndNote&gt;&lt;Cite&gt;&lt;Author&gt;Hauer&lt;/Author&gt;&lt;Year&gt;2006&lt;/Year&gt;&lt;RecNum&gt;3130&lt;/RecNum&gt;&lt;DisplayText&gt;(Hauer and Lamberti 2006)&lt;/DisplayText&gt;&lt;record&gt;&lt;rec-number&gt;3130&lt;/rec-number&gt;&lt;foreign-keys&gt;&lt;key app="EN" db-id="xwsaxrrty5wxrbe5ftq5zdvo0ddrvezpfas0"&gt;3130&lt;/key&gt;&lt;/foreign-keys&gt;&lt;ref-type name="Edited Book"&gt;28&lt;/ref-type&gt;&lt;contributors&gt;&lt;authors&gt;&lt;author&gt;Hauer, F. Richard&lt;/author&gt;&lt;author&gt;Lamberti, Gary A.&lt;/author&gt;&lt;/authors&gt;&lt;/contributors&gt;&lt;titles&gt;&lt;title&gt;Methods in stream ecology&lt;/title&gt;&lt;/titles&gt;&lt;edition&gt;2nd&lt;/edition&gt;&lt;dates&gt;&lt;year&gt;2006&lt;/year&gt;&lt;/dates&gt;&lt;pub-location&gt;Burlington, Massachusetts, USA&lt;/pub-location&gt;&lt;publisher&gt;Academic Press&lt;/publisher&gt;&lt;urls&gt;&lt;/urls&gt;&lt;/record&gt;&lt;/Cite&gt;&lt;/EndNote&gt;</w:instrText>
      </w:r>
      <w:r w:rsidR="00506D3D">
        <w:fldChar w:fldCharType="separate"/>
      </w:r>
      <w:r w:rsidR="00421CB4">
        <w:rPr>
          <w:noProof/>
        </w:rPr>
        <w:t>(</w:t>
      </w:r>
      <w:hyperlink w:anchor="_ENREF_1_21" w:tooltip="Hauer, 2006 #3130" w:history="1">
        <w:r w:rsidR="00350AB4">
          <w:rPr>
            <w:noProof/>
          </w:rPr>
          <w:t>Hauer and Lamberti 2006</w:t>
        </w:r>
      </w:hyperlink>
      <w:r w:rsidR="00421CB4">
        <w:rPr>
          <w:noProof/>
        </w:rPr>
        <w:t>)</w:t>
      </w:r>
      <w:r w:rsidR="00506D3D">
        <w:fldChar w:fldCharType="end"/>
      </w:r>
      <w:r>
        <w:t>. At braided sites with multiple wetted channels, discrete D-net and Surber samples were taken from within each channel.</w:t>
      </w:r>
      <w:commentRangeEnd w:id="59"/>
      <w:r w:rsidR="001A2FC7">
        <w:rPr>
          <w:rStyle w:val="CommentReference"/>
        </w:rPr>
        <w:commentReference w:id="59"/>
      </w:r>
    </w:p>
    <w:p w14:paraId="4147C79D" w14:textId="67E3870C" w:rsidR="00C670EA" w:rsidRDefault="00322652" w:rsidP="00AF1E7C">
      <w:r>
        <w:tab/>
      </w:r>
      <w:r w:rsidR="00AA4034">
        <w:t>All c</w:t>
      </w:r>
      <w:r>
        <w:t>ollected invertebrates were subsequently identified in the laboratory. Given the global nature of this sampling, inter-site comparisons at the species level would have been generally un</w:t>
      </w:r>
      <w:r w:rsidR="006E4B27">
        <w:t>informative</w:t>
      </w:r>
      <w:r>
        <w:t xml:space="preserve"> (headwater streams in Coweeta and sites along the Danube should </w:t>
      </w:r>
      <w:r w:rsidR="00AA4034">
        <w:t xml:space="preserve">be expected to </w:t>
      </w:r>
      <w:r>
        <w:t xml:space="preserve">have relatively few species in common, for instance). Thus, most taxa </w:t>
      </w:r>
      <w:r w:rsidR="002174DA">
        <w:t xml:space="preserve">of interest </w:t>
      </w:r>
      <w:r>
        <w:t xml:space="preserve">were identified to </w:t>
      </w:r>
      <w:r w:rsidR="00AD780C">
        <w:t>morphospecies</w:t>
      </w:r>
      <w:r>
        <w:t>,</w:t>
      </w:r>
      <w:r w:rsidR="00C25120">
        <w:t xml:space="preserve"> </w:t>
      </w:r>
      <w:r>
        <w:t>which allowed more direct comparison between sites (</w:t>
      </w:r>
      <w:r w:rsidR="002174DA">
        <w:t xml:space="preserve">e.g., </w:t>
      </w:r>
      <w:r>
        <w:t xml:space="preserve">nearly all sites had </w:t>
      </w:r>
      <w:r w:rsidR="00C25120">
        <w:rPr>
          <w:i/>
        </w:rPr>
        <w:t>Pardosa</w:t>
      </w:r>
      <w:r w:rsidR="00C25120">
        <w:t>-like ground-</w:t>
      </w:r>
      <w:r>
        <w:t>hunting spiders</w:t>
      </w:r>
      <w:r w:rsidR="00AD780C">
        <w:t xml:space="preserve"> (family Lycosidae)</w:t>
      </w:r>
      <w:commentRangeStart w:id="60"/>
      <w:ins w:id="61" w:author="Kennedy, Theodore" w:date="2016-02-05T13:38:00Z">
        <w:r w:rsidR="001A2FC7">
          <w:t>)</w:t>
        </w:r>
        <w:commentRangeEnd w:id="60"/>
        <w:r w:rsidR="001A2FC7">
          <w:rPr>
            <w:rStyle w:val="CommentReference"/>
          </w:rPr>
          <w:commentReference w:id="60"/>
        </w:r>
      </w:ins>
      <w:r w:rsidR="002174DA">
        <w:t xml:space="preserve">, although the actual </w:t>
      </w:r>
      <w:r w:rsidR="002174DA">
        <w:lastRenderedPageBreak/>
        <w:t>species differed</w:t>
      </w:r>
      <w:r>
        <w:t>.</w:t>
      </w:r>
      <w:r w:rsidR="002174DA">
        <w:t xml:space="preserve"> In total, </w:t>
      </w:r>
      <w:r w:rsidR="0038071E">
        <w:t>40,293</w:t>
      </w:r>
      <w:r w:rsidR="002174DA">
        <w:t xml:space="preserve"> individuals were </w:t>
      </w:r>
      <w:r w:rsidR="00AD780C">
        <w:t>identified</w:t>
      </w:r>
      <w:r w:rsidR="002174DA">
        <w:t xml:space="preserve">, across </w:t>
      </w:r>
      <w:r w:rsidR="0007690B">
        <w:t xml:space="preserve">98 </w:t>
      </w:r>
      <w:r w:rsidR="007D5DA3">
        <w:t>morphospecies-level groups</w:t>
      </w:r>
      <w:r w:rsidR="002174DA">
        <w:t>.</w:t>
      </w:r>
      <w:r w:rsidR="00AD780C">
        <w:t xml:space="preserve"> </w:t>
      </w:r>
      <w:r w:rsidR="002174DA">
        <w:t>Followin</w:t>
      </w:r>
      <w:r w:rsidR="007D5DA3">
        <w:t xml:space="preserve">g identification, invertebrates </w:t>
      </w:r>
      <w:r w:rsidR="00245278">
        <w:t>were dried at 60 °C for 48 h</w:t>
      </w:r>
      <w:r w:rsidR="00AD780C">
        <w:t xml:space="preserve"> then </w:t>
      </w:r>
      <w:r w:rsidR="009E4E29">
        <w:t>combined into one of 16 major groups (</w:t>
      </w:r>
      <w:r w:rsidR="00F12CF3">
        <w:t>Appendix A: Table A2</w:t>
      </w:r>
      <w:r w:rsidR="007D5DA3">
        <w:t>)</w:t>
      </w:r>
      <w:r w:rsidR="00AD780C">
        <w:t>, which</w:t>
      </w:r>
      <w:r w:rsidR="007D5DA3">
        <w:t xml:space="preserve"> </w:t>
      </w:r>
      <w:r w:rsidR="007F7872">
        <w:t>differentiate</w:t>
      </w:r>
      <w:r w:rsidR="00AD780C">
        <w:t>d</w:t>
      </w:r>
      <w:r w:rsidR="007F7872">
        <w:t xml:space="preserve"> known </w:t>
      </w:r>
      <w:r w:rsidR="007D5DA3">
        <w:t>beetle predators</w:t>
      </w:r>
      <w:r w:rsidR="007F7872">
        <w:t xml:space="preserve"> from </w:t>
      </w:r>
      <w:r w:rsidR="005B0D04">
        <w:t>herbivores</w:t>
      </w:r>
      <w:r w:rsidR="007D5DA3">
        <w:t xml:space="preserve"> </w:t>
      </w:r>
      <w:r w:rsidR="007F7872">
        <w:t xml:space="preserve">and </w:t>
      </w:r>
      <w:r w:rsidR="005B0D04">
        <w:t xml:space="preserve">more generalist taxa, ground spiders from </w:t>
      </w:r>
      <w:r w:rsidR="00665E28">
        <w:t>webbed spider</w:t>
      </w:r>
      <w:r w:rsidR="005B0D04">
        <w:t>s, and so on. These major group samples (containing several individuals, often across multiple morph</w:t>
      </w:r>
      <w:r w:rsidR="00242B3E">
        <w:t>o</w:t>
      </w:r>
      <w:r w:rsidR="005B0D04">
        <w:t xml:space="preserve">species) were weighed for biomass, such that the biomass of each major group within each pitfall trap replicate, sweep net, </w:t>
      </w:r>
      <w:r w:rsidR="001D76AE">
        <w:t xml:space="preserve">light trap, </w:t>
      </w:r>
      <w:r w:rsidR="005B0D04">
        <w:t>D-net,</w:t>
      </w:r>
      <w:r w:rsidR="00622AF9">
        <w:t xml:space="preserve"> or Surber sample was recorded.</w:t>
      </w:r>
    </w:p>
    <w:p w14:paraId="79C1B610" w14:textId="46EF50E6" w:rsidR="00E62A80" w:rsidRPr="002174DA" w:rsidRDefault="00E62A80" w:rsidP="00AF1E7C">
      <w:r>
        <w:tab/>
        <w:t xml:space="preserve">Preliminary analysis indicated that neither abundance nor biomass alone </w:t>
      </w:r>
      <w:r w:rsidR="00E3707F">
        <w:t xml:space="preserve">would be an ideal metric for assessing the effect of aquatic subsidies on the terrestrial arthropod community. </w:t>
      </w:r>
      <w:r w:rsidR="00703021">
        <w:t xml:space="preserve">Previous studies have used the attraction of predators to the stream as a useful analogue for determining the strength of resource subsidies at a given location, recognizing a decline in density of these organisms commensurate with a decline in subsidy resources with distance from the stream </w:t>
      </w:r>
      <w:r w:rsidR="00703021">
        <w:fldChar w:fldCharType="begin">
          <w:fldData xml:space="preserve">PEVuZE5vdGU+PENpdGU+PEF1dGhvcj5IZW5zY2hlbDwvQXV0aG9yPjxZZWFyPjE5OTY8L1llYXI+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==
</w:fldData>
        </w:fldChar>
      </w:r>
      <w:r w:rsidR="001D4C96">
        <w:instrText xml:space="preserve"> ADDIN EN.CITE </w:instrText>
      </w:r>
      <w:r w:rsidR="001D4C96">
        <w:fldChar w:fldCharType="begin">
          <w:fldData xml:space="preserve">PEVuZE5vdGU+PENpdGU+PEF1dGhvcj5IZW5zY2hlbDwvQXV0aG9yPjxZZWFyPjE5OTY8L1llYXI+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==
</w:fldData>
        </w:fldChar>
      </w:r>
      <w:r w:rsidR="001D4C96">
        <w:instrText xml:space="preserve"> ADDIN EN.CITE.DATA </w:instrText>
      </w:r>
      <w:r w:rsidR="001D4C96">
        <w:fldChar w:fldCharType="end"/>
      </w:r>
      <w:r w:rsidR="00703021">
        <w:fldChar w:fldCharType="separate"/>
      </w:r>
      <w:r w:rsidR="00703021">
        <w:rPr>
          <w:noProof/>
        </w:rPr>
        <w:t>(</w:t>
      </w:r>
      <w:hyperlink w:anchor="_ENREF_1_24" w:tooltip="Henschel, 1996 #2607" w:history="1">
        <w:r w:rsidR="00350AB4">
          <w:rPr>
            <w:noProof/>
          </w:rPr>
          <w:t>Henschel et al. 1996</w:t>
        </w:r>
      </w:hyperlink>
      <w:r w:rsidR="00703021">
        <w:rPr>
          <w:noProof/>
        </w:rPr>
        <w:t xml:space="preserve">, </w:t>
      </w:r>
      <w:hyperlink w:anchor="_ENREF_1_31" w:tooltip="Muehlbauer, 2014 #3745" w:history="1">
        <w:r w:rsidR="00350AB4">
          <w:rPr>
            <w:noProof/>
          </w:rPr>
          <w:t>Muehlbauer et al. 2014</w:t>
        </w:r>
      </w:hyperlink>
      <w:r w:rsidR="00703021">
        <w:rPr>
          <w:noProof/>
        </w:rPr>
        <w:t>)</w:t>
      </w:r>
      <w:r w:rsidR="00703021">
        <w:fldChar w:fldCharType="end"/>
      </w:r>
      <w:r w:rsidR="00703021">
        <w:t xml:space="preserve">. These </w:t>
      </w:r>
      <w:r w:rsidR="00306A21">
        <w:t xml:space="preserve">predator attraction </w:t>
      </w:r>
      <w:r w:rsidR="00703021">
        <w:t>studies</w:t>
      </w:r>
      <w:r w:rsidR="00306A21">
        <w:t xml:space="preserve"> have generally focused only on abundance </w:t>
      </w:r>
      <w:r w:rsidR="00506D3D">
        <w:fldChar w:fldCharType="begin">
          <w:fldData xml:space="preserve">PEVuZE5vdGU+PENpdGU+PEF1dGhvcj5CdXJkb248L0F1dGhvcj48WWVhcj4yMDA4PC9ZZWFyPjxS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</w:fldData>
        </w:fldChar>
      </w:r>
      <w:r w:rsidR="00306A21">
        <w:instrText xml:space="preserve"> ADDIN EN.CITE </w:instrText>
      </w:r>
      <w:r w:rsidR="00506D3D">
        <w:fldChar w:fldCharType="begin">
          <w:fldData xml:space="preserve">PEVuZE5vdGU+PENpdGU+PEF1dGhvcj5CdXJkb248L0F1dGhvcj48WWVhcj4yMDA4PC9ZZWFyPjxS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</w:fldData>
        </w:fldChar>
      </w:r>
      <w:r w:rsidR="00306A21">
        <w:instrText xml:space="preserve"> ADDIN EN.CITE.DATA </w:instrText>
      </w:r>
      <w:r w:rsidR="00506D3D">
        <w:fldChar w:fldCharType="end"/>
      </w:r>
      <w:r w:rsidR="00506D3D">
        <w:fldChar w:fldCharType="separate"/>
      </w:r>
      <w:r w:rsidR="00306A21">
        <w:rPr>
          <w:noProof/>
        </w:rPr>
        <w:t xml:space="preserve">(e.g., </w:t>
      </w:r>
      <w:hyperlink w:anchor="_ENREF_1_5" w:tooltip="Bell, 1999 #2837" w:history="1">
        <w:r w:rsidR="00350AB4">
          <w:rPr>
            <w:noProof/>
          </w:rPr>
          <w:t>Bell et al. 1999</w:t>
        </w:r>
      </w:hyperlink>
      <w:r w:rsidR="00306A21">
        <w:rPr>
          <w:noProof/>
        </w:rPr>
        <w:t xml:space="preserve">, </w:t>
      </w:r>
      <w:hyperlink w:anchor="_ENREF_1_9" w:tooltip="Burdon, 2008 #2227" w:history="1">
        <w:r w:rsidR="00350AB4">
          <w:rPr>
            <w:noProof/>
          </w:rPr>
          <w:t>Burdon and Harding 2008</w:t>
        </w:r>
      </w:hyperlink>
      <w:r w:rsidR="00306A21">
        <w:rPr>
          <w:noProof/>
        </w:rPr>
        <w:t>)</w:t>
      </w:r>
      <w:r w:rsidR="00506D3D">
        <w:fldChar w:fldCharType="end"/>
      </w:r>
      <w:r w:rsidR="00306A21">
        <w:t xml:space="preserve">, only on biomass </w:t>
      </w:r>
      <w:r w:rsidR="00506D3D">
        <w:fldChar w:fldCharType="begin">
          <w:fldData xml:space="preserve">PEVuZE5vdGU+PENpdGU+PEF1dGhvcj5Qb3dlcjwvQXV0aG9yPjxZZWFyPjIwMDQ8L1llYXI+PFJl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</w:fldData>
        </w:fldChar>
      </w:r>
      <w:r w:rsidR="00306A21">
        <w:instrText xml:space="preserve"> ADDIN EN.CITE </w:instrText>
      </w:r>
      <w:r w:rsidR="00506D3D">
        <w:fldChar w:fldCharType="begin">
          <w:fldData xml:space="preserve">PEVuZE5vdGU+PENpdGU+PEF1dGhvcj5Qb3dlcjwvQXV0aG9yPjxZZWFyPjIwMDQ8L1llYXI+PFJl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</w:fldData>
        </w:fldChar>
      </w:r>
      <w:r w:rsidR="00306A21">
        <w:instrText xml:space="preserve"> ADDIN EN.CITE.DATA </w:instrText>
      </w:r>
      <w:r w:rsidR="00506D3D">
        <w:fldChar w:fldCharType="end"/>
      </w:r>
      <w:r w:rsidR="00506D3D">
        <w:fldChar w:fldCharType="separate"/>
      </w:r>
      <w:r w:rsidR="00306A21">
        <w:rPr>
          <w:noProof/>
        </w:rPr>
        <w:t xml:space="preserve">(e.g., </w:t>
      </w:r>
      <w:hyperlink w:anchor="_ENREF_1_23" w:tooltip="Henschel, 2001 #2566" w:history="1">
        <w:r w:rsidR="00350AB4">
          <w:rPr>
            <w:noProof/>
          </w:rPr>
          <w:t>Henschel et al. 2001</w:t>
        </w:r>
      </w:hyperlink>
      <w:r w:rsidR="00306A21">
        <w:rPr>
          <w:noProof/>
        </w:rPr>
        <w:t xml:space="preserve">, </w:t>
      </w:r>
      <w:hyperlink w:anchor="_ENREF_1_42" w:tooltip="Power, 2004 #2707" w:history="1">
        <w:r w:rsidR="00350AB4">
          <w:rPr>
            <w:noProof/>
          </w:rPr>
          <w:t>Power et al. 2004</w:t>
        </w:r>
      </w:hyperlink>
      <w:r w:rsidR="00306A21">
        <w:rPr>
          <w:noProof/>
        </w:rPr>
        <w:t>)</w:t>
      </w:r>
      <w:r w:rsidR="00506D3D">
        <w:fldChar w:fldCharType="end"/>
      </w:r>
      <w:r w:rsidR="00306A21">
        <w:t xml:space="preserve">, or have included data for both abundance and biomass but have treated them individually </w:t>
      </w:r>
      <w:r w:rsidR="00506D3D">
        <w:fldChar w:fldCharType="begin">
          <w:fldData xml:space="preserve">PEVuZE5vdGU+PENpdGU+PEF1dGhvcj5TYW56b25lPC9BdXRob3I+PFllYXI+MjAwMzwvWWVhcj48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</w:fldData>
        </w:fldChar>
      </w:r>
      <w:r w:rsidR="001D4C96">
        <w:instrText xml:space="preserve"> ADDIN EN.CITE </w:instrText>
      </w:r>
      <w:r w:rsidR="001D4C96">
        <w:fldChar w:fldCharType="begin">
          <w:fldData xml:space="preserve">PEVuZE5vdGU+PENpdGU+PEF1dGhvcj5TYW56b25lPC9BdXRob3I+PFllYXI+MjAwMzwvWWVhcj48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</w:fldData>
        </w:fldChar>
      </w:r>
      <w:r w:rsidR="001D4C96">
        <w:instrText xml:space="preserve"> ADDIN EN.CITE.DATA </w:instrText>
      </w:r>
      <w:r w:rsidR="001D4C96">
        <w:fldChar w:fldCharType="end"/>
      </w:r>
      <w:r w:rsidR="00506D3D">
        <w:fldChar w:fldCharType="separate"/>
      </w:r>
      <w:r w:rsidR="00306A21">
        <w:rPr>
          <w:noProof/>
        </w:rPr>
        <w:t xml:space="preserve">(e.g., </w:t>
      </w:r>
      <w:hyperlink w:anchor="_ENREF_1_24" w:tooltip="Henschel, 1996 #2607" w:history="1">
        <w:r w:rsidR="00350AB4">
          <w:rPr>
            <w:noProof/>
          </w:rPr>
          <w:t>Henschel et al. 1996</w:t>
        </w:r>
      </w:hyperlink>
      <w:r w:rsidR="00306A21">
        <w:rPr>
          <w:noProof/>
        </w:rPr>
        <w:t xml:space="preserve">, </w:t>
      </w:r>
      <w:hyperlink w:anchor="_ENREF_1_49" w:tooltip="Sanzone, 2003 #1917" w:history="1">
        <w:r w:rsidR="00350AB4">
          <w:rPr>
            <w:noProof/>
          </w:rPr>
          <w:t>Sanzone et al. 2003</w:t>
        </w:r>
      </w:hyperlink>
      <w:r w:rsidR="00306A21">
        <w:rPr>
          <w:noProof/>
        </w:rPr>
        <w:t>)</w:t>
      </w:r>
      <w:r w:rsidR="00506D3D">
        <w:fldChar w:fldCharType="end"/>
      </w:r>
      <w:r w:rsidR="00306A21">
        <w:t>. However, in our study, we found that a</w:t>
      </w:r>
      <w:r w:rsidR="00E3707F">
        <w:t xml:space="preserve">bundance metrics were </w:t>
      </w:r>
      <w:r w:rsidR="00306A21">
        <w:t xml:space="preserve">routinely </w:t>
      </w:r>
      <w:r w:rsidR="00D85412">
        <w:t>subverted</w:t>
      </w:r>
      <w:r w:rsidR="00306A21">
        <w:t xml:space="preserve"> </w:t>
      </w:r>
      <w:r w:rsidR="00E3707F">
        <w:t xml:space="preserve">by </w:t>
      </w:r>
      <w:r w:rsidR="00306A21">
        <w:t xml:space="preserve">the </w:t>
      </w:r>
      <w:r w:rsidR="00D82D49">
        <w:t xml:space="preserve">stochastic </w:t>
      </w:r>
      <w:r w:rsidR="00E3707F">
        <w:t xml:space="preserve">presence of </w:t>
      </w:r>
      <w:r w:rsidR="00D82D49">
        <w:t>spider egg sacs</w:t>
      </w:r>
      <w:r w:rsidR="00E3707F">
        <w:t xml:space="preserve">, which would </w:t>
      </w:r>
      <w:r w:rsidR="00D82D49">
        <w:t xml:space="preserve">hatch in or near pitfall traps and </w:t>
      </w:r>
      <w:r w:rsidR="00E3707F">
        <w:t xml:space="preserve">add hundreds of individuals to a given trap. Similarly, biomass metrics were biased toward traps in which large, rarely-collected carabid beetles </w:t>
      </w:r>
      <w:r w:rsidR="000B1C51">
        <w:t xml:space="preserve">(e.g., genera </w:t>
      </w:r>
      <w:proofErr w:type="spellStart"/>
      <w:r w:rsidR="000B1C51">
        <w:rPr>
          <w:i/>
        </w:rPr>
        <w:t>Nebria</w:t>
      </w:r>
      <w:proofErr w:type="spellEnd"/>
      <w:r w:rsidR="000B1C51">
        <w:rPr>
          <w:i/>
        </w:rPr>
        <w:t xml:space="preserve"> </w:t>
      </w:r>
      <w:r w:rsidR="000B1C51">
        <w:t xml:space="preserve">and </w:t>
      </w:r>
      <w:proofErr w:type="spellStart"/>
      <w:r w:rsidR="000B1C51" w:rsidRPr="000B1C51">
        <w:rPr>
          <w:i/>
        </w:rPr>
        <w:t>Cinicidela</w:t>
      </w:r>
      <w:proofErr w:type="spellEnd"/>
      <w:r w:rsidR="000B1C51">
        <w:t xml:space="preserve">) </w:t>
      </w:r>
      <w:r w:rsidR="00E3707F" w:rsidRPr="000B1C51">
        <w:t>were</w:t>
      </w:r>
      <w:r w:rsidR="00E3707F">
        <w:t xml:space="preserve"> collected. </w:t>
      </w:r>
      <w:r w:rsidR="00306A21">
        <w:t>Taking</w:t>
      </w:r>
      <w:r w:rsidR="00E3707F">
        <w:t xml:space="preserve"> the product of abundance*biomass effectively eliminated this issue by normalizing the effect of abundant, small taxa and large, rare individuals. </w:t>
      </w:r>
      <w:r w:rsidR="00AD780C">
        <w:t>T</w:t>
      </w:r>
      <w:r w:rsidR="00E3707F">
        <w:t xml:space="preserve">his abundance*biomass metric was </w:t>
      </w:r>
      <w:r w:rsidR="00E3707F">
        <w:lastRenderedPageBreak/>
        <w:t>used for the remainder of non-isotopic analysis, particularly for the attraction of arthropod predators to the stream.</w:t>
      </w:r>
    </w:p>
    <w:p w14:paraId="17727076" w14:textId="77777777" w:rsidR="00AF1E7C" w:rsidRDefault="00595A1E" w:rsidP="00595A1E">
      <w:pPr>
        <w:pStyle w:val="Subtitle"/>
      </w:pPr>
      <w:r>
        <w:t>Basal resource sampling</w:t>
      </w:r>
    </w:p>
    <w:p w14:paraId="1C512108" w14:textId="6A1BCFD8" w:rsidR="00595A1E" w:rsidRPr="00595A1E" w:rsidRDefault="00595A1E" w:rsidP="00595A1E">
      <w:r>
        <w:tab/>
        <w:t>Algae, aquatic detritus, and terrestrial vegetation and leaf litter were collected at each site</w:t>
      </w:r>
      <w:r w:rsidR="00245278">
        <w:t xml:space="preserve"> </w:t>
      </w:r>
      <w:del w:id="62" w:author="Kennedy, Theodore" w:date="2016-02-08T06:24:00Z">
        <w:r w:rsidR="00245278" w:rsidDel="00E16D09">
          <w:delText xml:space="preserve">in order </w:delText>
        </w:r>
      </w:del>
      <w:r w:rsidR="00245278">
        <w:t xml:space="preserve">to </w:t>
      </w:r>
      <w:r w:rsidR="003F7C57">
        <w:t>obtain</w:t>
      </w:r>
      <w:r w:rsidR="00245278">
        <w:t xml:space="preserve"> basal resource stable isotope signatures for food web analysis. Aquatic algae </w:t>
      </w:r>
      <w:r w:rsidR="00246B08">
        <w:t>were</w:t>
      </w:r>
      <w:r w:rsidR="00245278">
        <w:t xml:space="preserve"> collected by manually removing periphyton from channel bed substrate, and aquatic detritus was generally collected as a product of D-net and Surber sampling. Both were rinsed to remove as much attached sediment from algae and attached periphyton from detritus as possible. Terrestrial vegetation and detritus was collected along each sample transect and was ultimately combined into one homogeneous sample. As with the arthropods, all </w:t>
      </w:r>
      <w:r w:rsidR="001D76AE">
        <w:t>basal resource</w:t>
      </w:r>
      <w:r w:rsidR="00F351DD">
        <w:t>s</w:t>
      </w:r>
      <w:r w:rsidR="00245278">
        <w:t xml:space="preserve"> were subsequently dried in the laboratory at 60 °C for 48 h.</w:t>
      </w:r>
    </w:p>
    <w:p w14:paraId="6F6CF24A" w14:textId="77777777" w:rsidR="00AF1E7C" w:rsidRDefault="00245278" w:rsidP="00245278">
      <w:pPr>
        <w:pStyle w:val="Subtitle"/>
      </w:pPr>
      <w:r>
        <w:t>Stable isotope analysis</w:t>
      </w:r>
    </w:p>
    <w:p w14:paraId="4197FE8A" w14:textId="57D76F6C" w:rsidR="00B86BD8" w:rsidRDefault="00245278" w:rsidP="00245278">
      <w:r>
        <w:tab/>
      </w:r>
      <w:r w:rsidR="001D76AE">
        <w:t xml:space="preserve">Major arthropod group samples from each location/sample method and basal resource samples from each site </w:t>
      </w:r>
      <w:r w:rsidR="00F351DD">
        <w:t>(</w:t>
      </w:r>
      <w:r w:rsidR="0064234D">
        <w:t xml:space="preserve">~ </w:t>
      </w:r>
      <w:r w:rsidR="009E4E29">
        <w:t>1200</w:t>
      </w:r>
      <w:r w:rsidR="00F351DD">
        <w:t xml:space="preserve"> samples in total) </w:t>
      </w:r>
      <w:r w:rsidR="001D76AE">
        <w:t xml:space="preserve">were submitted to the Duke University Environmental Stable Isotope Laboratory </w:t>
      </w:r>
      <w:r w:rsidR="00080BFE">
        <w:t xml:space="preserve">(Durham, North Carolina, USA) </w:t>
      </w:r>
      <w:r w:rsidR="001D76AE">
        <w:t xml:space="preserve">for </w:t>
      </w:r>
      <w:r w:rsidR="00F5545F" w:rsidRPr="00F5545F">
        <w:rPr>
          <w:rFonts w:ascii="Symbol" w:hAnsi="Symbol"/>
        </w:rPr>
        <w:t></w:t>
      </w:r>
      <w:r w:rsidR="001D76AE">
        <w:rPr>
          <w:vertAlign w:val="superscript"/>
        </w:rPr>
        <w:t>13</w:t>
      </w:r>
      <w:r w:rsidR="001D76AE">
        <w:t xml:space="preserve">C and </w:t>
      </w:r>
      <w:r w:rsidR="00F5545F" w:rsidRPr="00F5545F">
        <w:rPr>
          <w:rFonts w:ascii="Symbol" w:hAnsi="Symbol"/>
        </w:rPr>
        <w:t></w:t>
      </w:r>
      <w:r w:rsidR="001D76AE">
        <w:rPr>
          <w:vertAlign w:val="superscript"/>
        </w:rPr>
        <w:t>15</w:t>
      </w:r>
      <w:r w:rsidR="001D76AE">
        <w:t xml:space="preserve">N </w:t>
      </w:r>
      <w:r w:rsidR="00B86BD8">
        <w:t xml:space="preserve">stable isotope </w:t>
      </w:r>
      <w:r w:rsidR="001D76AE">
        <w:t>analysis</w:t>
      </w:r>
      <w:r w:rsidR="00B86BD8">
        <w:t xml:space="preserve">. Samples were run on a </w:t>
      </w:r>
      <w:proofErr w:type="spellStart"/>
      <w:r w:rsidR="00B86BD8">
        <w:t>Thermo</w:t>
      </w:r>
      <w:proofErr w:type="spellEnd"/>
      <w:r w:rsidR="00B86BD8">
        <w:t xml:space="preserve"> </w:t>
      </w:r>
      <w:proofErr w:type="spellStart"/>
      <w:r w:rsidR="00B86BD8">
        <w:t>Finnigan</w:t>
      </w:r>
      <w:proofErr w:type="spellEnd"/>
      <w:r w:rsidR="00B86BD8">
        <w:t xml:space="preserve"> Delta </w:t>
      </w:r>
      <w:proofErr w:type="gramStart"/>
      <w:r w:rsidR="00B86BD8">
        <w:t>Plus</w:t>
      </w:r>
      <w:proofErr w:type="gramEnd"/>
      <w:r w:rsidR="00B86BD8">
        <w:t xml:space="preserve"> XL continuous flow mass </w:t>
      </w:r>
      <w:r w:rsidR="00B86BD8" w:rsidRPr="0056615D">
        <w:t xml:space="preserve">spectrometer using </w:t>
      </w:r>
      <w:del w:id="63" w:author="Kennedy, Theodore" w:date="2016-02-08T05:31:00Z">
        <w:r w:rsidR="00B86BD8" w:rsidRPr="0056615D" w:rsidDel="0056615D">
          <w:delText xml:space="preserve">to </w:delText>
        </w:r>
      </w:del>
      <w:r w:rsidR="00B86BD8" w:rsidRPr="0056615D">
        <w:t>a</w:t>
      </w:r>
      <w:r w:rsidR="00B86BD8" w:rsidRPr="00B86BD8">
        <w:t xml:space="preserve"> </w:t>
      </w:r>
      <w:r w:rsidR="00B86BD8" w:rsidRPr="00B86BD8">
        <w:rPr>
          <w:bCs/>
        </w:rPr>
        <w:t xml:space="preserve">Carlo </w:t>
      </w:r>
      <w:proofErr w:type="spellStart"/>
      <w:r w:rsidR="00B86BD8" w:rsidRPr="00B86BD8">
        <w:rPr>
          <w:bCs/>
        </w:rPr>
        <w:t>Erba</w:t>
      </w:r>
      <w:proofErr w:type="spellEnd"/>
      <w:r w:rsidR="00B86BD8" w:rsidRPr="00B86BD8">
        <w:rPr>
          <w:bCs/>
        </w:rPr>
        <w:t xml:space="preserve"> Elemental Analyzer connected through a </w:t>
      </w:r>
      <w:proofErr w:type="spellStart"/>
      <w:r w:rsidR="00B86BD8" w:rsidRPr="00B86BD8">
        <w:rPr>
          <w:bCs/>
        </w:rPr>
        <w:t>Conflo</w:t>
      </w:r>
      <w:proofErr w:type="spellEnd"/>
      <w:r w:rsidR="00B86BD8" w:rsidRPr="00B86BD8">
        <w:rPr>
          <w:bCs/>
        </w:rPr>
        <w:t xml:space="preserve"> III interface.</w:t>
      </w:r>
      <w:r w:rsidR="00B86BD8">
        <w:rPr>
          <w:b/>
          <w:bCs/>
        </w:rPr>
        <w:t xml:space="preserve"> </w:t>
      </w:r>
      <w:r w:rsidR="00D14D43">
        <w:t xml:space="preserve">Prior to submission to </w:t>
      </w:r>
      <w:r w:rsidR="00B86BD8">
        <w:t>the Duke Laboratory</w:t>
      </w:r>
      <w:r w:rsidR="00D14D43">
        <w:t>, dried samples were homogenized in a ball mill</w:t>
      </w:r>
      <w:r w:rsidR="00B86BD8">
        <w:t xml:space="preserve"> for 8 minutes</w:t>
      </w:r>
      <w:r w:rsidR="00D14D43">
        <w:t xml:space="preserve">. Although the mass spectrometer only required </w:t>
      </w:r>
      <w:r w:rsidR="0064234D">
        <w:t xml:space="preserve">~ </w:t>
      </w:r>
      <w:r w:rsidR="00D14D43">
        <w:t xml:space="preserve">0.5–1 mg of dried sample, </w:t>
      </w:r>
      <w:r w:rsidR="00914ECA">
        <w:t xml:space="preserve">isotope </w:t>
      </w:r>
      <w:r w:rsidR="00B86BD8">
        <w:t xml:space="preserve">samples were only prepared for dried samples that contained </w:t>
      </w:r>
      <w:r w:rsidR="00B86BD8">
        <w:rPr>
          <w:rFonts w:ascii="Calibri" w:hAnsi="Calibri"/>
        </w:rPr>
        <w:t>≥</w:t>
      </w:r>
      <w:r w:rsidR="0064234D">
        <w:rPr>
          <w:rFonts w:ascii="Calibri" w:hAnsi="Calibri"/>
        </w:rPr>
        <w:t xml:space="preserve"> </w:t>
      </w:r>
      <w:r w:rsidR="00B86BD8">
        <w:t>4 mg of biomass (generally several individual arthropods) t</w:t>
      </w:r>
      <w:r w:rsidR="00D14D43">
        <w:t>o minimize the potential for extreme values originating from very small sample</w:t>
      </w:r>
      <w:r w:rsidR="007F7872">
        <w:t xml:space="preserve"> abundance or biomas</w:t>
      </w:r>
      <w:r w:rsidR="00D14D43">
        <w:t xml:space="preserve">s. </w:t>
      </w:r>
    </w:p>
    <w:p w14:paraId="7F0CBF22" w14:textId="2A92AE4B" w:rsidR="00245278" w:rsidRDefault="00B86BD8" w:rsidP="00245278">
      <w:r>
        <w:lastRenderedPageBreak/>
        <w:tab/>
        <w:t>Stable isotope analysis was intended to differentiate aquatic from terrestrial sources in terrestrial food webs</w:t>
      </w:r>
      <w:r w:rsidR="00C10367">
        <w:t xml:space="preserve">, based on presumed differences in </w:t>
      </w:r>
      <w:r w:rsidR="00C10367" w:rsidRPr="00F5545F">
        <w:rPr>
          <w:rFonts w:ascii="Symbol" w:hAnsi="Symbol"/>
        </w:rPr>
        <w:t></w:t>
      </w:r>
      <w:r w:rsidR="00C10367">
        <w:rPr>
          <w:vertAlign w:val="superscript"/>
        </w:rPr>
        <w:t>13</w:t>
      </w:r>
      <w:r w:rsidR="00C10367">
        <w:t xml:space="preserve">C and </w:t>
      </w:r>
      <w:r w:rsidR="00C10367" w:rsidRPr="00C10367">
        <w:rPr>
          <w:rFonts w:ascii="Symbol" w:hAnsi="Symbol"/>
        </w:rPr>
        <w:t></w:t>
      </w:r>
      <w:r w:rsidR="00C10367">
        <w:rPr>
          <w:vertAlign w:val="superscript"/>
        </w:rPr>
        <w:t>15</w:t>
      </w:r>
      <w:r w:rsidR="00C10367">
        <w:t>N between aquatic algae and terrestrial plants that are maintained and propagated through higher trophic levels</w:t>
      </w:r>
      <w:r>
        <w:t xml:space="preserve">. </w:t>
      </w:r>
      <w:r w:rsidR="001D76AE">
        <w:t>Because aquatic sources are themselves reliant to varying deg</w:t>
      </w:r>
      <w:r w:rsidR="00D82CB0">
        <w:t xml:space="preserve">rees on allochthonous material </w:t>
      </w:r>
      <w:r w:rsidR="00506D3D">
        <w:fldChar w:fldCharType="begin"/>
      </w:r>
      <w:r w:rsidR="001D3CF1">
        <w:instrText xml:space="preserve"> ADDIN EN.CITE &lt;EndNote&gt;&lt;Cite&gt;&lt;Author&gt;France&lt;/Author&gt;&lt;Year&gt;1995&lt;/Year&gt;&lt;RecNum&gt;2736&lt;/RecNum&gt;&lt;Suffix&gt;`, e.g.`, aquatic macroinvertebrate shredders eating submerged terrestrial leaf litter&lt;/Suffix&gt;&lt;DisplayText&gt;(France 1995, e.g., aquatic macroinvertebrate shredders eating submerged terrestrial leaf litter)&lt;/DisplayText&gt;&lt;record&gt;&lt;rec-number&gt;2736&lt;/rec-number&gt;&lt;foreign-keys&gt;&lt;key app="EN" db-id="xwsaxrrty5wxrbe5ftq5zdvo0ddrvezpfas0"&gt;2736&lt;/key&gt;&lt;/foreign-keys&gt;&lt;ref-type name="Journal Article"&gt;17&lt;/ref-type&gt;&lt;contributors&gt;&lt;authors&gt;&lt;author&gt;France, R. L.&lt;/author&gt;&lt;/authors&gt;&lt;/contributors&gt;&lt;titles&gt;&lt;title&gt;Critical examination of stable isotope analysis as a means for tracing carbon pathways in stream ecosystems&lt;/title&gt;&lt;secondary-title&gt;Canadian Journal of Fisheries and Aquatic Sciences&lt;/secondary-title&gt;&lt;/titles&gt;&lt;periodical&gt;&lt;full-title&gt;Canadian Journal of Fisheries and Aquatic Sciences&lt;/full-title&gt;&lt;/periodical&gt;&lt;pages&gt;651–656&lt;/pages&gt;&lt;volume&gt;52&lt;/volume&gt;&lt;number&gt;3&lt;/number&gt;&lt;dates&gt;&lt;year&gt;1995&lt;/year&gt;&lt;/dates&gt;&lt;urls&gt;&lt;related-urls&gt;&lt;url&gt;http://www.nrcresearchpress.com/doi/abs/10.1139/f95-065&lt;/url&gt;&lt;/related-urls&gt;&lt;/urls&gt;&lt;electronic-resource-num&gt;doi:10.1139/f95-065&lt;/electronic-resource-num&gt;&lt;research-notes&gt; &lt;/research-notes&gt;&lt;/record&gt;&lt;/Cite&gt;&lt;/EndNote&gt;</w:instrText>
      </w:r>
      <w:r w:rsidR="00506D3D">
        <w:fldChar w:fldCharType="separate"/>
      </w:r>
      <w:r w:rsidR="00D82CB0">
        <w:rPr>
          <w:noProof/>
        </w:rPr>
        <w:t>(</w:t>
      </w:r>
      <w:hyperlink w:anchor="_ENREF_1_18" w:tooltip="France, 1995 #2736" w:history="1">
        <w:r w:rsidR="00350AB4">
          <w:rPr>
            <w:noProof/>
          </w:rPr>
          <w:t>France 1995, e.g., aquatic macroinvertebrate shredders eating submerged terrestrial leaf litter</w:t>
        </w:r>
      </w:hyperlink>
      <w:r w:rsidR="00D82CB0">
        <w:rPr>
          <w:noProof/>
        </w:rPr>
        <w:t>)</w:t>
      </w:r>
      <w:r w:rsidR="00506D3D">
        <w:fldChar w:fldCharType="end"/>
      </w:r>
      <w:r w:rsidR="001D76AE">
        <w:t>, this method</w:t>
      </w:r>
      <w:r w:rsidR="00080BFE">
        <w:t xml:space="preserve">—particularly for </w:t>
      </w:r>
      <w:r w:rsidR="00F5545F" w:rsidRPr="00F5545F">
        <w:rPr>
          <w:rFonts w:ascii="Symbol" w:hAnsi="Symbol"/>
        </w:rPr>
        <w:t></w:t>
      </w:r>
      <w:r w:rsidR="00080BFE">
        <w:rPr>
          <w:vertAlign w:val="superscript"/>
        </w:rPr>
        <w:t>13</w:t>
      </w:r>
      <w:r w:rsidR="00080BFE">
        <w:t>C—</w:t>
      </w:r>
      <w:r w:rsidR="001D76AE">
        <w:t xml:space="preserve">may be expected to be somewhat less effective </w:t>
      </w:r>
      <w:r w:rsidR="00080BFE">
        <w:t>in the</w:t>
      </w:r>
      <w:r w:rsidR="001D76AE">
        <w:t xml:space="preserve"> smallest</w:t>
      </w:r>
      <w:r w:rsidR="00914ECA">
        <w:t>, most shaded, less autochthonous</w:t>
      </w:r>
      <w:r w:rsidR="00080BFE">
        <w:t xml:space="preserve"> streams. Nonetheless, in the absence of labeling streams with an isotopic tracer (infeasible in all but the smallest streams) or direct observations of predators feeding on aquatic resources (difficult in most cases and logistically infeasible to carry out on </w:t>
      </w:r>
      <w:r w:rsidR="00D82CB0">
        <w:t>46</w:t>
      </w:r>
      <w:r w:rsidR="00080BFE">
        <w:t xml:space="preserve"> sites), this method </w:t>
      </w:r>
      <w:r w:rsidR="00F5545F">
        <w:t>was</w:t>
      </w:r>
      <w:r w:rsidR="00080BFE">
        <w:t xml:space="preserve"> the best </w:t>
      </w:r>
      <w:r w:rsidR="00F5545F">
        <w:t xml:space="preserve">currently-available </w:t>
      </w:r>
      <w:r w:rsidR="00080BFE">
        <w:t>option for uniformly measuring the incorporation of aquatic resources into terrestrial food webs at our sites.</w:t>
      </w:r>
    </w:p>
    <w:p w14:paraId="270D74BD" w14:textId="014D22B5" w:rsidR="00A54B37" w:rsidRDefault="00080BFE" w:rsidP="00245278">
      <w:r>
        <w:tab/>
      </w:r>
      <w:r w:rsidR="00A27058">
        <w:t xml:space="preserve">The proportion of aquatic and terrestrial resources in terrestrial predator diets was computed using standard 2-source isotopic mixing models </w:t>
      </w:r>
      <w:r w:rsidR="00506D3D">
        <w:fldChar w:fldCharType="begin"/>
      </w:r>
      <w:r w:rsidR="000879D8">
        <w:instrText xml:space="preserve"> ADDIN EN.CITE &lt;EndNote&gt;&lt;Cite&gt;&lt;Author&gt;Doucett&lt;/Author&gt;&lt;Year&gt;1996&lt;/Year&gt;&lt;RecNum&gt;2210&lt;/RecNum&gt;&lt;DisplayText&gt;(Doucett et al. 1996)&lt;/DisplayText&gt;&lt;record&gt;&lt;rec-number&gt;2210&lt;/rec-number&gt;&lt;foreign-keys&gt;&lt;key app="EN" db-id="xwsaxrrty5wxrbe5ftq5zdvo0ddrvezpfas0"&gt;2210&lt;/key&gt;&lt;/foreign-keys&gt;&lt;ref-type name="Journal Article"&gt;17&lt;/ref-type&gt;&lt;contributors&gt;&lt;authors&gt;&lt;author&gt;Doucett, R. R.&lt;/author&gt;&lt;author&gt;Power, G.&lt;/author&gt;&lt;author&gt;Barton, D. R.&lt;/author&gt;&lt;author&gt;Drimmie, R. J.&lt;/author&gt;&lt;author&gt;Cunjak, R. A.&lt;/author&gt;&lt;/authors&gt;&lt;/contributors&gt;&lt;titles&gt;&lt;title&gt;Stable isotope analysis of nutrient pathways leading to Atlantic salmon&lt;/title&gt;&lt;secondary-title&gt;Canadian Journal of Fisheries and Aquatic Sciences&lt;/secondary-title&gt;&lt;alt-title&gt;Can. J. Fish. Aquat. Sci.&lt;/alt-title&gt;&lt;/titles&gt;&lt;periodical&gt;&lt;full-title&gt;Canadian Journal of Fisheries and Aquatic Sciences&lt;/full-title&gt;&lt;/periodical&gt;&lt;pages&gt;2058–2066&lt;/pages&gt;&lt;volume&gt;53&lt;/volume&gt;&lt;number&gt;9&lt;/number&gt;&lt;dates&gt;&lt;year&gt;1996&lt;/year&gt;&lt;/dates&gt;&lt;publisher&gt;NRC Research Press&lt;/publisher&gt;&lt;urls&gt;&lt;/urls&gt;&lt;research-notes&gt; &lt;/research-notes&gt;&lt;/record&gt;&lt;/Cite&gt;&lt;/EndNote&gt;</w:instrText>
      </w:r>
      <w:r w:rsidR="00506D3D">
        <w:fldChar w:fldCharType="separate"/>
      </w:r>
      <w:r w:rsidR="00A27058">
        <w:rPr>
          <w:noProof/>
        </w:rPr>
        <w:t>(</w:t>
      </w:r>
      <w:hyperlink w:anchor="_ENREF_1_16" w:tooltip="Doucett, 1996 #2210" w:history="1">
        <w:r w:rsidR="00350AB4">
          <w:rPr>
            <w:noProof/>
          </w:rPr>
          <w:t>Doucett et al. 1996</w:t>
        </w:r>
      </w:hyperlink>
      <w:r w:rsidR="00A27058">
        <w:rPr>
          <w:noProof/>
        </w:rPr>
        <w:t>)</w:t>
      </w:r>
      <w:r w:rsidR="00506D3D">
        <w:fldChar w:fldCharType="end"/>
      </w:r>
      <w:r w:rsidR="00A27058">
        <w:t xml:space="preserve"> for both </w:t>
      </w:r>
      <w:r w:rsidR="00A27058" w:rsidRPr="003F7C57">
        <w:rPr>
          <w:rFonts w:ascii="Symbol" w:hAnsi="Symbol"/>
        </w:rPr>
        <w:t></w:t>
      </w:r>
      <w:r w:rsidR="00A27058">
        <w:rPr>
          <w:vertAlign w:val="superscript"/>
        </w:rPr>
        <w:t>13</w:t>
      </w:r>
      <w:r w:rsidR="00A27058">
        <w:t xml:space="preserve">C and </w:t>
      </w:r>
      <w:r w:rsidR="00A27058">
        <w:rPr>
          <w:rFonts w:ascii="Symbol" w:hAnsi="Symbol"/>
        </w:rPr>
        <w:t></w:t>
      </w:r>
      <w:r w:rsidR="00A27058" w:rsidRPr="00A54B37">
        <w:rPr>
          <w:vertAlign w:val="superscript"/>
        </w:rPr>
        <w:t>15</w:t>
      </w:r>
      <w:r w:rsidR="00A27058" w:rsidRPr="003F7C57">
        <w:t>N</w:t>
      </w:r>
      <w:r w:rsidR="00A27058">
        <w:t xml:space="preserve"> independently. </w:t>
      </w:r>
      <w:ins w:id="64" w:author="Kennedy, Theodore" w:date="2016-02-05T14:11:00Z">
        <w:r w:rsidR="00454B4F">
          <w:t>We discarded isotope results from sites where</w:t>
        </w:r>
      </w:ins>
      <w:ins w:id="65" w:author="Kennedy, Theodore" w:date="2016-02-05T14:12:00Z">
        <w:r w:rsidR="00454B4F">
          <w:t xml:space="preserve"> there was insufficient variation in either </w:t>
        </w:r>
        <w:r w:rsidR="00454B4F" w:rsidRPr="003F7C57">
          <w:rPr>
            <w:rFonts w:ascii="Symbol" w:hAnsi="Symbol"/>
          </w:rPr>
          <w:t></w:t>
        </w:r>
        <w:r w:rsidR="00454B4F">
          <w:rPr>
            <w:vertAlign w:val="superscript"/>
          </w:rPr>
          <w:t>13</w:t>
        </w:r>
        <w:r w:rsidR="00454B4F">
          <w:t xml:space="preserve">C or </w:t>
        </w:r>
        <w:r w:rsidR="00454B4F">
          <w:rPr>
            <w:rFonts w:ascii="Symbol" w:hAnsi="Symbol"/>
          </w:rPr>
          <w:t></w:t>
        </w:r>
        <w:r w:rsidR="00454B4F" w:rsidRPr="00A54B37">
          <w:rPr>
            <w:vertAlign w:val="superscript"/>
          </w:rPr>
          <w:t>15</w:t>
        </w:r>
        <w:r w:rsidR="00454B4F" w:rsidRPr="003F7C57">
          <w:t>N</w:t>
        </w:r>
        <w:r w:rsidR="00454B4F">
          <w:t xml:space="preserve"> signatures to discriminate between basal aquatic and terrestrial resources. </w:t>
        </w:r>
      </w:ins>
      <w:commentRangeStart w:id="66"/>
      <w:del w:id="67" w:author="Kennedy, Theodore" w:date="2016-02-05T14:13:00Z">
        <w:r w:rsidR="00A27058" w:rsidDel="00454B4F">
          <w:delText xml:space="preserve">Because some sites showed very little difference between basal </w:delText>
        </w:r>
        <w:r w:rsidR="00D61DDA" w:rsidDel="00454B4F">
          <w:delText>aquatic and terrestrial resources either for</w:delText>
        </w:r>
        <w:r w:rsidR="00D61DDA" w:rsidDel="00454B4F">
          <w:rPr>
            <w:rFonts w:ascii="Symbol" w:hAnsi="Symbol"/>
          </w:rPr>
          <w:delText></w:delText>
        </w:r>
        <w:r w:rsidR="00A27058" w:rsidRPr="003F7C57" w:rsidDel="00454B4F">
          <w:rPr>
            <w:rFonts w:ascii="Symbol" w:hAnsi="Symbol"/>
          </w:rPr>
          <w:delText></w:delText>
        </w:r>
        <w:r w:rsidR="00A27058" w:rsidDel="00454B4F">
          <w:rPr>
            <w:vertAlign w:val="superscript"/>
          </w:rPr>
          <w:delText>13</w:delText>
        </w:r>
        <w:r w:rsidR="00A27058" w:rsidDel="00454B4F">
          <w:delText>C or</w:delText>
        </w:r>
        <w:r w:rsidR="00C10367" w:rsidDel="00454B4F">
          <w:delText xml:space="preserve"> </w:delText>
        </w:r>
        <w:r w:rsidR="00A27058" w:rsidDel="00454B4F">
          <w:rPr>
            <w:rFonts w:ascii="Symbol" w:hAnsi="Symbol"/>
          </w:rPr>
          <w:delText></w:delText>
        </w:r>
        <w:r w:rsidR="00A27058" w:rsidRPr="00A54B37" w:rsidDel="00454B4F">
          <w:rPr>
            <w:vertAlign w:val="superscript"/>
          </w:rPr>
          <w:delText>15</w:delText>
        </w:r>
        <w:r w:rsidR="00A27058" w:rsidRPr="003F7C57" w:rsidDel="00454B4F">
          <w:delText>N</w:delText>
        </w:r>
        <w:r w:rsidR="00D61DDA" w:rsidDel="00454B4F">
          <w:delText xml:space="preserve"> signatures</w:delText>
        </w:r>
        <w:r w:rsidR="00A27058" w:rsidDel="00454B4F">
          <w:delText xml:space="preserve">, one set </w:delText>
        </w:r>
        <w:r w:rsidR="00C10367" w:rsidDel="00454B4F">
          <w:delText xml:space="preserve">of </w:delText>
        </w:r>
        <w:r w:rsidR="00A27058" w:rsidDel="00454B4F">
          <w:delText>isotope results from a site was occasionally thrown out</w:delText>
        </w:r>
        <w:r w:rsidR="00261F32" w:rsidDel="00454B4F">
          <w:delText xml:space="preserve"> because they would not be able to differentiate such resources</w:delText>
        </w:r>
        <w:r w:rsidR="00A27058" w:rsidDel="00454B4F">
          <w:delText xml:space="preserve">. </w:delText>
        </w:r>
      </w:del>
      <w:commentRangeEnd w:id="66"/>
      <w:r w:rsidR="00454B4F">
        <w:rPr>
          <w:rStyle w:val="CommentReference"/>
        </w:rPr>
        <w:commentReference w:id="66"/>
      </w:r>
      <w:del w:id="68" w:author="Kennedy, Theodore" w:date="2016-02-05T14:14:00Z">
        <w:r w:rsidDel="00454B4F">
          <w:delText xml:space="preserve">Isotopic </w:delText>
        </w:r>
      </w:del>
      <w:ins w:id="69" w:author="Kennedy, Theodore" w:date="2016-02-05T14:14:00Z">
        <w:r w:rsidR="00454B4F">
          <w:t>Tr</w:t>
        </w:r>
        <w:r w:rsidR="0056615D">
          <w:t>ophic</w:t>
        </w:r>
        <w:r w:rsidR="00454B4F">
          <w:t xml:space="preserve"> </w:t>
        </w:r>
      </w:ins>
      <w:r>
        <w:t xml:space="preserve">fractionation was calculated </w:t>
      </w:r>
      <w:r w:rsidR="003F7C57">
        <w:t xml:space="preserve">on a site-by-site basis using the difference in </w:t>
      </w:r>
      <w:r w:rsidR="003F7C57" w:rsidRPr="003F7C57">
        <w:rPr>
          <w:rFonts w:ascii="Symbol" w:hAnsi="Symbol"/>
        </w:rPr>
        <w:t></w:t>
      </w:r>
      <w:r w:rsidR="003F7C57">
        <w:rPr>
          <w:vertAlign w:val="superscript"/>
        </w:rPr>
        <w:t>13</w:t>
      </w:r>
      <w:r w:rsidR="003F7C57">
        <w:t xml:space="preserve">C and </w:t>
      </w:r>
      <w:r w:rsidR="003F7C57">
        <w:rPr>
          <w:rFonts w:ascii="Symbol" w:hAnsi="Symbol"/>
        </w:rPr>
        <w:t></w:t>
      </w:r>
      <w:r w:rsidR="003F7C57" w:rsidRPr="00A54B37">
        <w:rPr>
          <w:vertAlign w:val="superscript"/>
        </w:rPr>
        <w:t>15</w:t>
      </w:r>
      <w:r w:rsidR="003F7C57" w:rsidRPr="003F7C57">
        <w:t>N</w:t>
      </w:r>
      <w:r w:rsidR="003F7C57">
        <w:t xml:space="preserve"> between terrestrial vegetation and </w:t>
      </w:r>
      <w:r w:rsidR="00D5526F">
        <w:t xml:space="preserve">collected </w:t>
      </w:r>
      <w:r w:rsidR="003F7C57">
        <w:t>hemipteran herbivores (</w:t>
      </w:r>
      <w:r w:rsidR="00F12CF3">
        <w:t>Appendix A: Table A2</w:t>
      </w:r>
      <w:r w:rsidR="003F7C57">
        <w:t>).</w:t>
      </w:r>
      <w:r w:rsidR="00D5526F">
        <w:t xml:space="preserve"> </w:t>
      </w:r>
      <w:r w:rsidR="007F7872">
        <w:t>Site-</w:t>
      </w:r>
      <w:r w:rsidR="00C10367">
        <w:t>specific values were used because i</w:t>
      </w:r>
      <w:r w:rsidR="00D5526F">
        <w:t xml:space="preserve">nitial analysis indicated </w:t>
      </w:r>
      <w:r w:rsidR="00914ECA">
        <w:t>that these values yielded more robust</w:t>
      </w:r>
      <w:r w:rsidR="00D5526F">
        <w:t xml:space="preserve"> </w:t>
      </w:r>
      <w:r w:rsidR="00914ECA">
        <w:t>data</w:t>
      </w:r>
      <w:r w:rsidR="00D5526F">
        <w:t xml:space="preserve"> than using a global average value for all sites </w:t>
      </w:r>
      <w:r w:rsidR="00506D3D">
        <w:fldChar w:fldCharType="begin"/>
      </w:r>
      <w:r w:rsidR="00C10367">
        <w:instrText xml:space="preserve"> ADDIN EN.CITE &lt;EndNote&gt;&lt;Cite&gt;&lt;Author&gt;Post&lt;/Author&gt;&lt;Year&gt;2002&lt;/Year&gt;&lt;RecNum&gt;2712&lt;/RecNum&gt;&lt;Prefix&gt;e.g.`, fractionation values mentioned in &lt;/Prefix&gt;&lt;DisplayText&gt;(e.g., fractionation values mentioned in Post 2002)&lt;/DisplayText&gt;&lt;record&gt;&lt;rec-number&gt;2712&lt;/rec-number&gt;&lt;foreign-keys&gt;&lt;key app="EN" db-id="xwsaxrrty5wxrbe5ftq5zdvo0ddrvezpfas0"&gt;2712&lt;/key&gt;&lt;/foreign-keys&gt;&lt;ref-type name="Journal Article"&gt;17&lt;/ref-type&gt;&lt;contributors&gt;&lt;authors&gt;&lt;author&gt;Post, David M.&lt;/author&gt;&lt;/authors&gt;&lt;/contributors&gt;&lt;titles&gt;&lt;title&gt;Using stable isotopes to estimate trophic position: models, methods, and assumptions&lt;/title&gt;&lt;secondary-title&gt;Ecology&lt;/secondary-title&gt;&lt;/titles&gt;&lt;periodical&gt;&lt;full-title&gt;Ecology&lt;/full-title&gt;&lt;/periodical&gt;&lt;pages&gt;703–718&lt;/pages&gt;&lt;volume&gt;83&lt;/volume&gt;&lt;number&gt;3&lt;/number&gt;&lt;dates&gt;&lt;year&gt;2002&lt;/year&gt;&lt;/dates&gt;&lt;publisher&gt;Eco Soc America&lt;/publisher&gt;&lt;isbn&gt;0012-9658&lt;/isbn&gt;&lt;urls&gt;&lt;/urls&gt;&lt;research-notes&gt;Electronic&amp;#xD;Good review of fractionation values, and provides stable isotope fractionation by trophic level for both C and N.  Differs slightly from other values first mentinoed by Peterson &amp;amp; Fry (check for specific paper) and used by Doucett et al 1996 and Sanzone&lt;/research-notes&gt;&lt;/record&gt;&lt;/Cite&gt;&lt;/EndNote&gt;</w:instrText>
      </w:r>
      <w:r w:rsidR="00506D3D">
        <w:fldChar w:fldCharType="separate"/>
      </w:r>
      <w:r w:rsidR="00C10367">
        <w:rPr>
          <w:noProof/>
        </w:rPr>
        <w:t>(</w:t>
      </w:r>
      <w:hyperlink w:anchor="_ENREF_1_40" w:tooltip="Post, 2002 #2712" w:history="1">
        <w:r w:rsidR="00350AB4">
          <w:rPr>
            <w:noProof/>
          </w:rPr>
          <w:t>e.g., fractionation values mentioned in Post 2002</w:t>
        </w:r>
      </w:hyperlink>
      <w:r w:rsidR="00C10367">
        <w:rPr>
          <w:noProof/>
        </w:rPr>
        <w:t>)</w:t>
      </w:r>
      <w:r w:rsidR="00506D3D">
        <w:fldChar w:fldCharType="end"/>
      </w:r>
      <w:r w:rsidR="00D5526F">
        <w:t>. However, as with all fractionation estimates, the</w:t>
      </w:r>
      <w:r w:rsidR="006D0AE3">
        <w:t>se</w:t>
      </w:r>
      <w:r w:rsidR="00D5526F">
        <w:t xml:space="preserve"> s</w:t>
      </w:r>
      <w:r w:rsidR="006D0AE3">
        <w:t xml:space="preserve">ite values </w:t>
      </w:r>
      <w:r w:rsidR="00D5526F">
        <w:t xml:space="preserve">are susceptible to </w:t>
      </w:r>
      <w:r w:rsidR="00F5545F">
        <w:t>inaccuracies due</w:t>
      </w:r>
      <w:r w:rsidR="00212BCD">
        <w:t xml:space="preserve"> to</w:t>
      </w:r>
      <w:r w:rsidR="00F5545F">
        <w:t xml:space="preserve"> </w:t>
      </w:r>
      <w:r w:rsidR="00D5526F">
        <w:t xml:space="preserve">variation </w:t>
      </w:r>
      <w:r w:rsidR="00F5545F">
        <w:t>in</w:t>
      </w:r>
      <w:r w:rsidR="00D5526F">
        <w:t xml:space="preserve"> different trophic levels or between major groups, which undoubtedly introduced error.</w:t>
      </w:r>
      <w:r w:rsidR="00A27058">
        <w:t xml:space="preserve"> </w:t>
      </w:r>
      <w:r w:rsidR="00C10367">
        <w:t>To minimize this in part, the data were relativized so that c</w:t>
      </w:r>
      <w:r w:rsidR="00A54B37">
        <w:t xml:space="preserve">learly spurious results </w:t>
      </w:r>
      <w:r w:rsidR="00A27058">
        <w:t xml:space="preserve">likely originating from variation in trophic fractionation </w:t>
      </w:r>
      <w:r w:rsidR="00A54B37">
        <w:t xml:space="preserve">(e.g., data points </w:t>
      </w:r>
      <w:r w:rsidR="00A54B37">
        <w:lastRenderedPageBreak/>
        <w:t>for a spider that suggested it</w:t>
      </w:r>
      <w:r w:rsidR="00C10367">
        <w:t>s energy</w:t>
      </w:r>
      <w:r w:rsidR="00A54B37">
        <w:t xml:space="preserve"> was </w:t>
      </w:r>
      <w:r w:rsidR="0064234D">
        <w:t xml:space="preserve">&gt; </w:t>
      </w:r>
      <w:r w:rsidR="00A54B37">
        <w:t xml:space="preserve">100% </w:t>
      </w:r>
      <w:r w:rsidR="00261F32">
        <w:t xml:space="preserve">or &lt; 0% </w:t>
      </w:r>
      <w:r w:rsidR="00A54B37">
        <w:t xml:space="preserve">derived from an aquatic resource) were </w:t>
      </w:r>
      <w:r w:rsidR="00C10367">
        <w:t>dampened such t</w:t>
      </w:r>
      <w:r w:rsidR="00A54B37">
        <w:t xml:space="preserve">hat no data point was allowed to be </w:t>
      </w:r>
      <w:r w:rsidR="0064234D">
        <w:t xml:space="preserve">&gt; </w:t>
      </w:r>
      <w:r w:rsidR="00A54B37">
        <w:t xml:space="preserve">100% derived from </w:t>
      </w:r>
      <w:r w:rsidR="00C10367">
        <w:t xml:space="preserve">either </w:t>
      </w:r>
      <w:r w:rsidR="00A54B37">
        <w:t>aquatic or terrestrial resources.</w:t>
      </w:r>
    </w:p>
    <w:p w14:paraId="4A443407" w14:textId="77777777" w:rsidR="00F1669F" w:rsidRDefault="00F1669F" w:rsidP="00BD3C5F">
      <w:pPr>
        <w:pStyle w:val="Subtitle"/>
      </w:pPr>
      <w:r>
        <w:t>Statistical analysis</w:t>
      </w:r>
    </w:p>
    <w:p w14:paraId="358CC151" w14:textId="0BCCF6DA" w:rsidR="00A035DE" w:rsidRDefault="00F1669F" w:rsidP="00F1669F">
      <w:r>
        <w:tab/>
      </w:r>
      <w:r w:rsidR="00F44424">
        <w:t xml:space="preserve">Prior to analysis, predator attraction and stable isotope data were converted to an effect size </w:t>
      </w:r>
      <w:r w:rsidR="00506D3D">
        <w:fldChar w:fldCharType="begin"/>
      </w:r>
      <w:r w:rsidR="001D3CF1">
        <w:instrText xml:space="preserve"> ADDIN EN.CITE &lt;EndNote&gt;&lt;Cite&gt;&lt;Author&gt;Glass&lt;/Author&gt;&lt;Year&gt;1976&lt;/Year&gt;&lt;RecNum&gt;3131&lt;/RecNum&gt;&lt;DisplayText&gt;(Glass 1976)&lt;/DisplayText&gt;&lt;record&gt;&lt;rec-number&gt;3131&lt;/rec-number&gt;&lt;foreign-keys&gt;&lt;key app="EN" db-id="xwsaxrrty5wxrbe5ftq5zdvo0ddrvezpfas0"&gt;3131&lt;/key&gt;&lt;/foreign-keys&gt;&lt;ref-type name="Journal Article"&gt;17&lt;/ref-type&gt;&lt;contributors&gt;&lt;authors&gt;&lt;author&gt;Glass, Gene V.&lt;/author&gt;&lt;/authors&gt;&lt;/contributors&gt;&lt;titles&gt;&lt;title&gt;Primary, secondary, and meta-analysis of research&lt;/title&gt;&lt;secondary-title&gt;Educational Researcher&lt;/secondary-title&gt;&lt;/titles&gt;&lt;periodical&gt;&lt;full-title&gt;Educational Researcher&lt;/full-title&gt;&lt;/periodical&gt;&lt;pages&gt;3–8&lt;/pages&gt;&lt;volume&gt;5&lt;/volume&gt;&lt;number&gt;10&lt;/number&gt;&lt;dates&gt;&lt;year&gt;1976&lt;/year&gt;&lt;/dates&gt;&lt;publisher&gt;American Educational Research Association&lt;/publisher&gt;&lt;isbn&gt;0013189X&lt;/isbn&gt;&lt;urls&gt;&lt;related-urls&gt;&lt;url&gt;http://www.jstor.org/stable/1174772&lt;/url&gt;&lt;/related-urls&gt;&lt;/urls&gt;&lt;/record&gt;&lt;/Cite&gt;&lt;/EndNote&gt;</w:instrText>
      </w:r>
      <w:r w:rsidR="00506D3D">
        <w:fldChar w:fldCharType="separate"/>
      </w:r>
      <w:r w:rsidR="00F44424">
        <w:rPr>
          <w:noProof/>
        </w:rPr>
        <w:t>(</w:t>
      </w:r>
      <w:hyperlink w:anchor="_ENREF_1_19" w:tooltip="Glass, 1976 #3131" w:history="1">
        <w:r w:rsidR="00350AB4">
          <w:rPr>
            <w:noProof/>
          </w:rPr>
          <w:t>Glass 1976</w:t>
        </w:r>
      </w:hyperlink>
      <w:r w:rsidR="00F44424">
        <w:rPr>
          <w:noProof/>
        </w:rPr>
        <w:t>)</w:t>
      </w:r>
      <w:r w:rsidR="00506D3D">
        <w:fldChar w:fldCharType="end"/>
      </w:r>
      <w:r w:rsidR="00F44424">
        <w:t xml:space="preserve">. This was done because—particularly in the case of predator attraction abundance*biomass data—size variation was very large and using these raw data would have </w:t>
      </w:r>
      <w:r w:rsidR="00E62A80">
        <w:t xml:space="preserve">biased results toward those sites. </w:t>
      </w:r>
      <w:r w:rsidR="00A035DE">
        <w:t xml:space="preserve">Effect sizes for the response variable were computed on a site-by-site basis </w:t>
      </w:r>
      <w:r w:rsidR="00E62A80">
        <w:t xml:space="preserve">in the manner described </w:t>
      </w:r>
      <w:r w:rsidR="00D82CB0">
        <w:t>by</w:t>
      </w:r>
      <w:r w:rsidR="0036487A">
        <w:t xml:space="preserve"> Muehlbauer et al. </w:t>
      </w:r>
      <w:r w:rsidR="0036487A">
        <w:fldChar w:fldCharType="begin"/>
      </w:r>
      <w:r w:rsidR="0036487A">
        <w:instrText xml:space="preserve"> ADDIN EN.CITE &lt;EndNote&gt;&lt;Cite ExcludeAuth="1"&gt;&lt;Author&gt;Muehlbauer&lt;/Author&gt;&lt;Year&gt;2014&lt;/Year&gt;&lt;RecNum&gt;3745&lt;/RecNum&gt;&lt;DisplayText&gt;(2014)&lt;/DisplayText&gt;&lt;record&gt;&lt;rec-number&gt;3745&lt;/rec-number&gt;&lt;foreign-keys&gt;&lt;key app="EN" db-id="xwsaxrrty5wxrbe5ftq5zdvo0ddrvezpfas0"&gt;3745&lt;/key&gt;&lt;/foreign-keys&gt;&lt;ref-type name="Journal Article"&gt;17&lt;/ref-type&gt;&lt;contributors&gt;&lt;authors&gt;&lt;author&gt;Muehlbauer, Jeffrey D.&lt;/author&gt;&lt;author&gt;Collins, Scott F.&lt;/author&gt;&lt;author&gt;Doyle, Martin W.&lt;/author&gt;&lt;author&gt;Tockner, Klement&lt;/author&gt;&lt;/authors&gt;&lt;/contributors&gt;&lt;titles&gt;&lt;title&gt;How wide is a stream? Spatial extent of the potential “stream signature” in terrestrial food webs using meta-analysis&lt;/title&gt;&lt;secondary-title&gt;Ecology&lt;/secondary-title&gt;&lt;/titles&gt;&lt;periodical&gt;&lt;full-title&gt;Ecology&lt;/full-title&gt;&lt;/periodical&gt;&lt;pages&gt;44–55&lt;/pages&gt;&lt;volume&gt;95&lt;/volume&gt;&lt;number&gt;1&lt;/number&gt;&lt;dates&gt;&lt;year&gt;2014&lt;/year&gt;&lt;pub-dates&gt;&lt;date&gt;2014/01/01&lt;/date&gt;&lt;/pub-dates&gt;&lt;/dates&gt;&lt;publisher&gt;Ecological Society of America&lt;/publisher&gt;&lt;isbn&gt;0012-9658&lt;/isbn&gt;&lt;urls&gt;&lt;related-urls&gt;&lt;url&gt;http://dx.doi.org/10.1890/12-1628.1&lt;/url&gt;&lt;/related-urls&gt;&lt;/urls&gt;&lt;electronic-resource-num&gt;10.1890/12-1628.1&lt;/electronic-resource-num&gt;&lt;research-notes&gt;Electronic&amp;#xD;Second chapter from my dissertation&amp;#xD;Includes the 2 appendices and the data supplement&lt;/research-notes&gt;&lt;access-date&gt;2014/01/21&lt;/access-date&gt;&lt;/record&gt;&lt;/Cite&gt;&lt;/EndNote&gt;</w:instrText>
      </w:r>
      <w:r w:rsidR="0036487A">
        <w:fldChar w:fldCharType="separate"/>
      </w:r>
      <w:r w:rsidR="0036487A">
        <w:rPr>
          <w:noProof/>
        </w:rPr>
        <w:t>(</w:t>
      </w:r>
      <w:hyperlink w:anchor="_ENREF_1_31" w:tooltip="Muehlbauer, 2014 #3745" w:history="1">
        <w:r w:rsidR="00350AB4">
          <w:rPr>
            <w:noProof/>
          </w:rPr>
          <w:t>2014</w:t>
        </w:r>
      </w:hyperlink>
      <w:r w:rsidR="0036487A">
        <w:rPr>
          <w:noProof/>
        </w:rPr>
        <w:t>)</w:t>
      </w:r>
      <w:r w:rsidR="0036487A">
        <w:fldChar w:fldCharType="end"/>
      </w:r>
      <w:r w:rsidR="00D82CB0">
        <w:t>:</w:t>
      </w:r>
      <w:r w:rsidR="00E62A80">
        <w:t xml:space="preserve"> essentially </w:t>
      </w:r>
      <w:r w:rsidR="00A035DE">
        <w:t xml:space="preserve">by </w:t>
      </w:r>
      <w:commentRangeStart w:id="70"/>
      <w:r w:rsidR="00A035DE">
        <w:t>relativizing</w:t>
      </w:r>
      <w:commentRangeEnd w:id="70"/>
      <w:r w:rsidR="00463343">
        <w:rPr>
          <w:rStyle w:val="CommentReference"/>
        </w:rPr>
        <w:commentReference w:id="70"/>
      </w:r>
      <w:r w:rsidR="00A035DE">
        <w:t xml:space="preserve"> data according to the maximum percent aquatic stable isotope value (for food web data) or the maximum abundance*biomass in a sample (for predator attraction) at each site. Thus, each unique site data subset contained at least one data point equal to 1 (i.e., “100% aquatic”), and one equal to 0. </w:t>
      </w:r>
      <w:r w:rsidR="00E62A80">
        <w:t>This procedure was carried out on both predator attraction and stable isotope data from terrestrial arthropod predators for the sake of consistency</w:t>
      </w:r>
      <w:r w:rsidR="004E0B7D">
        <w:t xml:space="preserve"> (Supplement</w:t>
      </w:r>
      <w:r w:rsidR="00A9311F">
        <w:t>s</w:t>
      </w:r>
      <w:r w:rsidR="004E0B7D">
        <w:t xml:space="preserve"> 2</w:t>
      </w:r>
      <w:r w:rsidR="00A9311F">
        <w:t>, 3</w:t>
      </w:r>
      <w:r w:rsidR="004E0B7D">
        <w:t>)</w:t>
      </w:r>
      <w:r w:rsidR="00E62A80">
        <w:t>. However,</w:t>
      </w:r>
      <w:r w:rsidR="00F44424">
        <w:t xml:space="preserve"> </w:t>
      </w:r>
      <w:r w:rsidR="00E62A80">
        <w:t xml:space="preserve">data </w:t>
      </w:r>
      <w:proofErr w:type="spellStart"/>
      <w:r w:rsidR="00F44424">
        <w:t>relativization</w:t>
      </w:r>
      <w:proofErr w:type="spellEnd"/>
      <w:r w:rsidR="00F44424">
        <w:t xml:space="preserve"> </w:t>
      </w:r>
      <w:r w:rsidR="00E62A80">
        <w:t xml:space="preserve">generally resulted in little or no </w:t>
      </w:r>
      <w:r w:rsidR="00F44424">
        <w:t>change</w:t>
      </w:r>
      <w:r w:rsidR="00E62A80">
        <w:t xml:space="preserve"> to the</w:t>
      </w:r>
      <w:r w:rsidR="00D82CB0">
        <w:t xml:space="preserve"> stable isotope data; these were already </w:t>
      </w:r>
      <w:r w:rsidR="00E62A80">
        <w:t>computed as proportions during the mixing model calculation</w:t>
      </w:r>
      <w:r w:rsidR="00D82CB0">
        <w:t>, and most</w:t>
      </w:r>
      <w:r w:rsidR="00E62A80">
        <w:t xml:space="preserve"> sites had predator isotope mixing model results that indicated their biomass was near 0% or 100% aquatic even prior to </w:t>
      </w:r>
      <w:proofErr w:type="spellStart"/>
      <w:r w:rsidR="00E62A80">
        <w:t>relativization</w:t>
      </w:r>
      <w:proofErr w:type="spellEnd"/>
      <w:r w:rsidR="00E62A80">
        <w:t>.</w:t>
      </w:r>
    </w:p>
    <w:p w14:paraId="73E112EB" w14:textId="3D057C23" w:rsidR="00F1669F" w:rsidRPr="00F1669F" w:rsidRDefault="00A035DE" w:rsidP="00F1669F">
      <w:r>
        <w:tab/>
        <w:t>Stream signature analysis was carried out using the methods described in Muehlbauer et al</w:t>
      </w:r>
      <w:r w:rsidR="0036487A">
        <w:t xml:space="preserve">. </w:t>
      </w:r>
      <w:r w:rsidR="0036487A">
        <w:fldChar w:fldCharType="begin"/>
      </w:r>
      <w:r w:rsidR="0036487A">
        <w:instrText xml:space="preserve"> ADDIN EN.CITE &lt;EndNote&gt;&lt;Cite ExcludeAuth="1"&gt;&lt;Author&gt;Muehlbauer&lt;/Author&gt;&lt;Year&gt;2014&lt;/Year&gt;&lt;RecNum&gt;3745&lt;/RecNum&gt;&lt;DisplayText&gt;(2014)&lt;/DisplayText&gt;&lt;record&gt;&lt;rec-number&gt;3745&lt;/rec-number&gt;&lt;foreign-keys&gt;&lt;key app="EN" db-id="xwsaxrrty5wxrbe5ftq5zdvo0ddrvezpfas0"&gt;3745&lt;/key&gt;&lt;/foreign-keys&gt;&lt;ref-type name="Journal Article"&gt;17&lt;/ref-type&gt;&lt;contributors&gt;&lt;authors&gt;&lt;author&gt;Muehlbauer, Jeffrey D.&lt;/author&gt;&lt;author&gt;Collins, Scott F.&lt;/author&gt;&lt;author&gt;Doyle, Martin W.&lt;/author&gt;&lt;author&gt;Tockner, Klement&lt;/author&gt;&lt;/authors&gt;&lt;/contributors&gt;&lt;titles&gt;&lt;title&gt;How wide is a stream? Spatial extent of the potential “stream signature” in terrestrial food webs using meta-analysis&lt;/title&gt;&lt;secondary-title&gt;Ecology&lt;/secondary-title&gt;&lt;/titles&gt;&lt;periodical&gt;&lt;full-title&gt;Ecology&lt;/full-title&gt;&lt;/periodical&gt;&lt;pages&gt;44–55&lt;/pages&gt;&lt;volume&gt;95&lt;/volume&gt;&lt;number&gt;1&lt;/number&gt;&lt;dates&gt;&lt;year&gt;2014&lt;/year&gt;&lt;pub-dates&gt;&lt;date&gt;2014/01/01&lt;/date&gt;&lt;/pub-dates&gt;&lt;/dates&gt;&lt;publisher&gt;Ecological Society of America&lt;/publisher&gt;&lt;isbn&gt;0012-9658&lt;/isbn&gt;&lt;urls&gt;&lt;related-urls&gt;&lt;url&gt;http://dx.doi.org/10.1890/12-1628.1&lt;/url&gt;&lt;/related-urls&gt;&lt;/urls&gt;&lt;electronic-resource-num&gt;10.1890/12-1628.1&lt;/electronic-resource-num&gt;&lt;research-notes&gt;Electronic&amp;#xD;Second chapter from my dissertation&amp;#xD;Includes the 2 appendices and the data supplement&lt;/research-notes&gt;&lt;access-date&gt;2014/01/21&lt;/access-date&gt;&lt;/record&gt;&lt;/Cite&gt;&lt;/EndNote&gt;</w:instrText>
      </w:r>
      <w:r w:rsidR="0036487A">
        <w:fldChar w:fldCharType="separate"/>
      </w:r>
      <w:r w:rsidR="0036487A">
        <w:rPr>
          <w:noProof/>
        </w:rPr>
        <w:t>(</w:t>
      </w:r>
      <w:hyperlink w:anchor="_ENREF_1_31" w:tooltip="Muehlbauer, 2014 #3745" w:history="1">
        <w:r w:rsidR="00350AB4">
          <w:rPr>
            <w:noProof/>
          </w:rPr>
          <w:t>2014</w:t>
        </w:r>
      </w:hyperlink>
      <w:r w:rsidR="0036487A">
        <w:rPr>
          <w:noProof/>
        </w:rPr>
        <w:t>)</w:t>
      </w:r>
      <w:r w:rsidR="0036487A">
        <w:fldChar w:fldCharType="end"/>
      </w:r>
      <w:r>
        <w:t>. In short, negative linear</w:t>
      </w:r>
      <w:r w:rsidR="006E5D76">
        <w:t xml:space="preserve"> (</w:t>
      </w:r>
      <w:r w:rsidR="006E5D76" w:rsidRPr="006E5D76">
        <w:rPr>
          <w:i/>
        </w:rPr>
        <w:t>Subsidy = –Distance</w:t>
      </w:r>
      <w:r w:rsidR="006E5D76">
        <w:t>)</w:t>
      </w:r>
      <w:r>
        <w:t>, exponential</w:t>
      </w:r>
      <w:r w:rsidR="006E5D76">
        <w:t xml:space="preserve"> (</w:t>
      </w:r>
      <w:r w:rsidR="006E5D76" w:rsidRPr="006E5D76">
        <w:rPr>
          <w:i/>
        </w:rPr>
        <w:t xml:space="preserve">Subsidy = e </w:t>
      </w:r>
      <w:r w:rsidR="006E5D76" w:rsidRPr="006E5D76">
        <w:rPr>
          <w:i/>
          <w:vertAlign w:val="superscript"/>
        </w:rPr>
        <w:t>–Distance</w:t>
      </w:r>
      <w:r w:rsidR="006E5D76">
        <w:t>),</w:t>
      </w:r>
      <w:r>
        <w:t xml:space="preserve"> and power </w:t>
      </w:r>
      <w:r w:rsidR="006E5D76">
        <w:t>(</w:t>
      </w:r>
      <w:r w:rsidR="006E5D76" w:rsidRPr="006E5D76">
        <w:rPr>
          <w:i/>
        </w:rPr>
        <w:t xml:space="preserve">Subsidy = Distance </w:t>
      </w:r>
      <w:r w:rsidR="006E5D76" w:rsidRPr="006E5D76">
        <w:rPr>
          <w:i/>
          <w:vertAlign w:val="superscript"/>
        </w:rPr>
        <w:t>–k</w:t>
      </w:r>
      <w:r w:rsidR="006E5D76">
        <w:t xml:space="preserve">) </w:t>
      </w:r>
      <w:r>
        <w:t xml:space="preserve">curves were fit to subsidy magnitude–distance data, with the stream representing a 100% stream signature value (i.e., entirely derived from aquatic sources). </w:t>
      </w:r>
      <w:r w:rsidR="001225DA">
        <w:t>These curves were firs</w:t>
      </w:r>
      <w:r w:rsidR="00D82CB0">
        <w:t xml:space="preserve">t fit individually to each site. </w:t>
      </w:r>
      <w:r w:rsidR="00C24BA2">
        <w:t>In keeping with previous studies</w:t>
      </w:r>
      <w:r w:rsidR="000879D8">
        <w:t xml:space="preserve"> </w:t>
      </w:r>
      <w:r w:rsidR="00506D3D">
        <w:fldChar w:fldCharType="begin">
          <w:fldData xml:space="preserve">PEVuZE5vdGU+PENpdGU+PEF1dGhvcj5Qb3dlcjwvQXV0aG9yPjxZZWFyPjIwMDA8L1llYXI+PFJl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==
</w:fldData>
        </w:fldChar>
      </w:r>
      <w:r w:rsidR="0036487A">
        <w:instrText xml:space="preserve"> ADDIN EN.CITE </w:instrText>
      </w:r>
      <w:r w:rsidR="0036487A">
        <w:fldChar w:fldCharType="begin">
          <w:fldData xml:space="preserve">PEVuZE5vdGU+PENpdGU+PEF1dGhvcj5Qb3dlcjwvQXV0aG9yPjxZZWFyPjIwMDA8L1llYXI+PFJl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==
</w:fldData>
        </w:fldChar>
      </w:r>
      <w:r w:rsidR="0036487A">
        <w:instrText xml:space="preserve"> ADDIN EN.CITE.DATA </w:instrText>
      </w:r>
      <w:r w:rsidR="0036487A">
        <w:fldChar w:fldCharType="end"/>
      </w:r>
      <w:r w:rsidR="00506D3D">
        <w:fldChar w:fldCharType="separate"/>
      </w:r>
      <w:r w:rsidR="0036487A">
        <w:rPr>
          <w:noProof/>
        </w:rPr>
        <w:t>(</w:t>
      </w:r>
      <w:hyperlink w:anchor="_ENREF_1_41" w:tooltip="Power, 2000 #1920" w:history="1">
        <w:r w:rsidR="00350AB4">
          <w:rPr>
            <w:noProof/>
          </w:rPr>
          <w:t xml:space="preserve">Power and </w:t>
        </w:r>
        <w:r w:rsidR="00350AB4">
          <w:rPr>
            <w:noProof/>
          </w:rPr>
          <w:lastRenderedPageBreak/>
          <w:t>Rainey 2000</w:t>
        </w:r>
      </w:hyperlink>
      <w:r w:rsidR="0036487A">
        <w:rPr>
          <w:noProof/>
        </w:rPr>
        <w:t xml:space="preserve">, </w:t>
      </w:r>
      <w:hyperlink w:anchor="_ENREF_1_31" w:tooltip="Muehlbauer, 2014 #3745" w:history="1">
        <w:r w:rsidR="00350AB4">
          <w:rPr>
            <w:noProof/>
          </w:rPr>
          <w:t>Muehlbauer et al. 2014</w:t>
        </w:r>
      </w:hyperlink>
      <w:r w:rsidR="0036487A">
        <w:rPr>
          <w:noProof/>
        </w:rPr>
        <w:t>)</w:t>
      </w:r>
      <w:r w:rsidR="00506D3D">
        <w:fldChar w:fldCharType="end"/>
      </w:r>
      <w:r w:rsidR="00D82CB0">
        <w:t xml:space="preserve">, we focus predominantly on </w:t>
      </w:r>
      <w:r w:rsidR="00C24BA2">
        <w:t xml:space="preserve">50% and </w:t>
      </w:r>
      <w:r w:rsidR="00BC74D6">
        <w:t>10%</w:t>
      </w:r>
      <w:r w:rsidR="00C24BA2">
        <w:t xml:space="preserve"> stream signature</w:t>
      </w:r>
      <w:r w:rsidR="00B76733">
        <w:t>s</w:t>
      </w:r>
      <w:r w:rsidR="00C24BA2">
        <w:t xml:space="preserve">, or the lateral distances on the landscape where terrestrial predators still derive 50% or 10% of their energy from aquatic resources, respectively. </w:t>
      </w:r>
      <w:r w:rsidR="00BE7268">
        <w:t xml:space="preserve">As in Muehlbauer et al. </w:t>
      </w:r>
      <w:r w:rsidR="00506D3D">
        <w:fldChar w:fldCharType="begin"/>
      </w:r>
      <w:r w:rsidR="0036487A">
        <w:instrText xml:space="preserve"> ADDIN EN.CITE &lt;EndNote&gt;&lt;Cite ExcludeAuth="1"&gt;&lt;Author&gt;Muehlbauer&lt;/Author&gt;&lt;Year&gt;2014&lt;/Year&gt;&lt;RecNum&gt;3745&lt;/RecNum&gt;&lt;DisplayText&gt;(2014)&lt;/DisplayText&gt;&lt;record&gt;&lt;rec-number&gt;3745&lt;/rec-number&gt;&lt;foreign-keys&gt;&lt;key app="EN" db-id="xwsaxrrty5wxrbe5ftq5zdvo0ddrvezpfas0"&gt;3745&lt;/key&gt;&lt;/foreign-keys&gt;&lt;ref-type name="Journal Article"&gt;17&lt;/ref-type&gt;&lt;contributors&gt;&lt;authors&gt;&lt;author&gt;Muehlbauer, Jeffrey D.&lt;/author&gt;&lt;author&gt;Collins, Scott F.&lt;/author&gt;&lt;author&gt;Doyle, Martin W.&lt;/author&gt;&lt;author&gt;Tockner, Klement&lt;/author&gt;&lt;/authors&gt;&lt;/contributors&gt;&lt;titles&gt;&lt;title&gt;How wide is a stream? Spatial extent of the potential “stream signature” in terrestrial food webs using meta-analysis&lt;/title&gt;&lt;secondary-title&gt;Ecology&lt;/secondary-title&gt;&lt;/titles&gt;&lt;periodical&gt;&lt;full-title&gt;Ecology&lt;/full-title&gt;&lt;/periodical&gt;&lt;pages&gt;44–55&lt;/pages&gt;&lt;volume&gt;95&lt;/volume&gt;&lt;number&gt;1&lt;/number&gt;&lt;dates&gt;&lt;year&gt;2014&lt;/year&gt;&lt;pub-dates&gt;&lt;date&gt;2014/01/01&lt;/date&gt;&lt;/pub-dates&gt;&lt;/dates&gt;&lt;publisher&gt;Ecological Society of America&lt;/publisher&gt;&lt;isbn&gt;0012-9658&lt;/isbn&gt;&lt;urls&gt;&lt;related-urls&gt;&lt;url&gt;http://dx.doi.org/10.1890/12-1628.1&lt;/url&gt;&lt;/related-urls&gt;&lt;/urls&gt;&lt;electronic-resource-num&gt;10.1890/12-1628.1&lt;/electronic-resource-num&gt;&lt;research-notes&gt;Electronic&amp;#xD;Second chapter from my dissertation&amp;#xD;Includes the 2 appendices and the data supplement&lt;/research-notes&gt;&lt;access-date&gt;2014/01/21&lt;/access-date&gt;&lt;/record&gt;&lt;/Cite&gt;&lt;/EndNote&gt;</w:instrText>
      </w:r>
      <w:r w:rsidR="00506D3D">
        <w:fldChar w:fldCharType="separate"/>
      </w:r>
      <w:r w:rsidR="0036487A">
        <w:rPr>
          <w:noProof/>
        </w:rPr>
        <w:t>(</w:t>
      </w:r>
      <w:hyperlink w:anchor="_ENREF_1_31" w:tooltip="Muehlbauer, 2014 #3745" w:history="1">
        <w:r w:rsidR="00350AB4">
          <w:rPr>
            <w:noProof/>
          </w:rPr>
          <w:t>2014</w:t>
        </w:r>
      </w:hyperlink>
      <w:r w:rsidR="0036487A">
        <w:rPr>
          <w:noProof/>
        </w:rPr>
        <w:t>)</w:t>
      </w:r>
      <w:r w:rsidR="00506D3D">
        <w:fldChar w:fldCharType="end"/>
      </w:r>
      <w:r w:rsidR="00BE7268">
        <w:t xml:space="preserve">, the </w:t>
      </w:r>
      <w:r w:rsidR="00262DA0">
        <w:t xml:space="preserve">final </w:t>
      </w:r>
      <w:r w:rsidR="00BE7268">
        <w:t>fitted curves were based on multilevel, mixed-effects mod</w:t>
      </w:r>
      <w:r w:rsidR="00716EF3">
        <w:t>els, which used the study site as the random intercept,</w:t>
      </w:r>
      <w:r w:rsidR="00BE7268">
        <w:t xml:space="preserve"> structural variable. </w:t>
      </w:r>
      <w:r w:rsidR="00622AF9">
        <w:t xml:space="preserve">Stream and terrestrial conditions (stream order, channel morphology, vegetation type, </w:t>
      </w:r>
      <w:r w:rsidR="00B807FD">
        <w:t>etc.</w:t>
      </w:r>
      <w:r w:rsidR="00622AF9">
        <w:t>)</w:t>
      </w:r>
      <w:r w:rsidR="00B75DB2">
        <w:t xml:space="preserve"> were added to the model as fixed effects. </w:t>
      </w:r>
      <w:proofErr w:type="gramStart"/>
      <w:r w:rsidR="00BE7268">
        <w:t xml:space="preserve">Where relevant, model selection was based </w:t>
      </w:r>
      <w:r w:rsidR="00622AF9">
        <w:t xml:space="preserve">primarily </w:t>
      </w:r>
      <w:r w:rsidR="00BE7268">
        <w:t xml:space="preserve">on AIC </w:t>
      </w:r>
      <w:r w:rsidR="00506D3D">
        <w:fldChar w:fldCharType="begin">
          <w:fldData xml:space="preserve">PEVuZE5vdGU+PENpdGU+PEF1dGhvcj5Ba2Fpa2U8L0F1dGhvcj48WWVhcj4xOTczPC9ZZWFyPjxS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</w:fldData>
        </w:fldChar>
      </w:r>
      <w:r w:rsidR="00B97598">
        <w:instrText xml:space="preserve"> ADDIN EN.CITE </w:instrText>
      </w:r>
      <w:r w:rsidR="00B97598">
        <w:fldChar w:fldCharType="begin">
          <w:fldData xml:space="preserve">PEVuZE5vdGU+PENpdGU+PEF1dGhvcj5Ba2Fpa2U8L0F1dGhvcj48WWVhcj4xOTczPC9ZZWFyPjxS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</w:fldData>
        </w:fldChar>
      </w:r>
      <w:r w:rsidR="00B97598">
        <w:instrText xml:space="preserve"> ADDIN EN.CITE.DATA </w:instrText>
      </w:r>
      <w:r w:rsidR="00B97598">
        <w:fldChar w:fldCharType="end"/>
      </w:r>
      <w:r w:rsidR="00506D3D">
        <w:fldChar w:fldCharType="separate"/>
      </w:r>
      <w:r w:rsidR="00BE7268">
        <w:rPr>
          <w:noProof/>
        </w:rPr>
        <w:t>(</w:t>
      </w:r>
      <w:hyperlink w:anchor="_ENREF_1_1" w:tooltip="Akaike, 1973 #3132" w:history="1">
        <w:r w:rsidR="00350AB4">
          <w:rPr>
            <w:noProof/>
          </w:rPr>
          <w:t>Akaike 1973</w:t>
        </w:r>
      </w:hyperlink>
      <w:r w:rsidR="00BE7268">
        <w:rPr>
          <w:noProof/>
        </w:rPr>
        <w:t xml:space="preserve">, </w:t>
      </w:r>
      <w:hyperlink w:anchor="_ENREF_1_10" w:tooltip="Burnham, 2002 #3487" w:history="1">
        <w:r w:rsidR="00350AB4">
          <w:rPr>
            <w:noProof/>
          </w:rPr>
          <w:t>Burnham and Anderson 2002</w:t>
        </w:r>
      </w:hyperlink>
      <w:r w:rsidR="00BE7268">
        <w:rPr>
          <w:noProof/>
        </w:rPr>
        <w:t>)</w:t>
      </w:r>
      <w:r w:rsidR="00506D3D">
        <w:fldChar w:fldCharType="end"/>
      </w:r>
      <w:r w:rsidR="00622AF9">
        <w:t xml:space="preserve"> and corroborated by likelihood ratio tests.</w:t>
      </w:r>
      <w:proofErr w:type="gramEnd"/>
      <w:r w:rsidR="00622AF9">
        <w:t xml:space="preserve"> R</w:t>
      </w:r>
      <w:r w:rsidR="00B75DB2">
        <w:t>elevant comparisons</w:t>
      </w:r>
      <w:r w:rsidR="00BE7268">
        <w:t xml:space="preserve"> between paired sites </w:t>
      </w:r>
      <w:r w:rsidR="00622AF9">
        <w:t xml:space="preserve">or samples </w:t>
      </w:r>
      <w:r w:rsidR="00BE7268">
        <w:t xml:space="preserve">were based on pairwise t-tests. All </w:t>
      </w:r>
      <w:r w:rsidR="00192AA0">
        <w:t xml:space="preserve">non-GIS </w:t>
      </w:r>
      <w:r w:rsidR="00BE7268">
        <w:t xml:space="preserve">statistical analysis was carried out using </w:t>
      </w:r>
      <w:r w:rsidR="00DC5A79">
        <w:t xml:space="preserve">the </w:t>
      </w:r>
      <w:r w:rsidR="00BE7268">
        <w:t xml:space="preserve">R statistical software </w:t>
      </w:r>
      <w:r w:rsidR="00DC5A79">
        <w:t xml:space="preserve">package </w:t>
      </w:r>
      <w:r w:rsidR="00506D3D">
        <w:fldChar w:fldCharType="begin"/>
      </w:r>
      <w:r w:rsidR="00B97598">
        <w:instrText xml:space="preserve"> ADDIN EN.CITE &lt;EndNote&gt;&lt;Cite&gt;&lt;Author&gt;R Development Core Team&lt;/Author&gt;&lt;Year&gt;2014&lt;/Year&gt;&lt;RecNum&gt;1922&lt;/RecNum&gt;&lt;DisplayText&gt;(R Development Core Team 2014)&lt;/DisplayText&gt;&lt;record&gt;&lt;rec-number&gt;1922&lt;/rec-number&gt;&lt;foreign-keys&gt;&lt;key app="EN" db-id="xwsaxrrty5wxrbe5ftq5zdvo0ddrvezpfas0"&gt;1922&lt;/key&gt;&lt;/foreign-keys&gt;&lt;ref-type name="Computer Program"&gt;9&lt;/ref-type&gt;&lt;contributors&gt;&lt;authors&gt;&lt;author&gt;R Development Core Team,&lt;/author&gt;&lt;/authors&gt;&lt;/contributors&gt;&lt;titles&gt;&lt;title&gt;R: a language and environment for statistical computing&lt;/title&gt;&lt;/titles&gt;&lt;edition&gt;3.1.2&lt;/edition&gt;&lt;dates&gt;&lt;year&gt;2014&lt;/year&gt;&lt;/dates&gt;&lt;pub-location&gt;Vienna, Austria&lt;/pub-location&gt;&lt;publisher&gt;R Foundation for Statistical Computing&lt;/publisher&gt;&lt;isbn&gt;3-900051-07-0&lt;/isbn&gt;&lt;urls&gt;&lt;related-urls&gt;&lt;url&gt;http://www.R-project.org&lt;/url&gt;&lt;/related-urls&gt;&lt;/urls&gt;&lt;research-notes&gt; &lt;/research-notes&gt;&lt;access-date&gt;31 October 2014&lt;/access-date&gt;&lt;/record&gt;&lt;/Cite&gt;&lt;/EndNote&gt;</w:instrText>
      </w:r>
      <w:r w:rsidR="00506D3D">
        <w:fldChar w:fldCharType="separate"/>
      </w:r>
      <w:r w:rsidR="00B97598">
        <w:rPr>
          <w:noProof/>
        </w:rPr>
        <w:t>(</w:t>
      </w:r>
      <w:hyperlink w:anchor="_ENREF_1_43" w:tooltip="R Development Core Team, 2014 #1922" w:history="1">
        <w:r w:rsidR="00350AB4">
          <w:rPr>
            <w:noProof/>
          </w:rPr>
          <w:t>R Development Core Team 2014</w:t>
        </w:r>
      </w:hyperlink>
      <w:r w:rsidR="00B97598">
        <w:rPr>
          <w:noProof/>
        </w:rPr>
        <w:t>)</w:t>
      </w:r>
      <w:r w:rsidR="00506D3D">
        <w:fldChar w:fldCharType="end"/>
      </w:r>
      <w:r w:rsidR="00BE7268">
        <w:t>.</w:t>
      </w:r>
      <w:r w:rsidR="00627DA4">
        <w:t xml:space="preserve"> For the Coweeta </w:t>
      </w:r>
      <w:r w:rsidR="003021CE">
        <w:t>catchment</w:t>
      </w:r>
      <w:r w:rsidR="00627DA4">
        <w:t xml:space="preserve">, the percent of </w:t>
      </w:r>
      <w:r w:rsidR="003021CE">
        <w:t>catchment</w:t>
      </w:r>
      <w:r w:rsidR="00627DA4">
        <w:t xml:space="preserve"> area encompassed by stream signatures was computed using the buffer tool in ArcMap 10.2 (ESRI, Redlands, CA, USA), </w:t>
      </w:r>
      <w:r w:rsidR="00192AA0">
        <w:t>utilizing</w:t>
      </w:r>
      <w:r w:rsidR="00627DA4">
        <w:t xml:space="preserve"> basin and stream </w:t>
      </w:r>
      <w:proofErr w:type="spellStart"/>
      <w:r w:rsidR="00627DA4">
        <w:t>shapefiles</w:t>
      </w:r>
      <w:proofErr w:type="spellEnd"/>
      <w:r w:rsidR="00627DA4">
        <w:t xml:space="preserve"> available from the Coweeta LTER.</w:t>
      </w:r>
    </w:p>
    <w:p w14:paraId="1C9FC10D" w14:textId="77777777" w:rsidR="00666699" w:rsidRDefault="001E759E" w:rsidP="00BD3C5F">
      <w:pPr>
        <w:pStyle w:val="Heading1"/>
      </w:pPr>
      <w:r>
        <w:t>Results</w:t>
      </w:r>
    </w:p>
    <w:p w14:paraId="37BDD6FB" w14:textId="77777777" w:rsidR="00D82D49" w:rsidRDefault="00D82D49" w:rsidP="00622AF9">
      <w:pPr>
        <w:pStyle w:val="Subtitle"/>
      </w:pPr>
      <w:r>
        <w:t>Fitting the stream signature</w:t>
      </w:r>
    </w:p>
    <w:p w14:paraId="13B5A0D4" w14:textId="50FB30A4" w:rsidR="001229A2" w:rsidRDefault="001229A2" w:rsidP="001229A2">
      <w:pPr>
        <w:ind w:firstLine="720"/>
      </w:pPr>
      <w:r>
        <w:t xml:space="preserve">Preliminary stream signature decay curves fit for each site using fixed effects linear regression revealed that the majority of sites did not exhibit a decay in effect size for either relativized predator abundance*biomass (predator attraction) or stable isotope portion aquatic (food web) data. Upon closer inspection, this was due to large, point increases in effect size for both metrics that appeared uniformly at topographic breaks and abrupt transitions from riparian vegetation and upland forest (Fig. 3). In many cases, the effect size at these points was roughly equivalent to the observed value at the water’s edge, representing a value at or near “100% aquatic” (i.e., predator biomass entirely based on aquatic resources, or predator </w:t>
      </w:r>
      <w:r>
        <w:lastRenderedPageBreak/>
        <w:t xml:space="preserve">abundance*biomass at its highest level). Sites without such an abrupt, visible topographic or vegetation transition did not exhibit this sharp increase in effect size at any point in </w:t>
      </w:r>
      <w:proofErr w:type="gramStart"/>
      <w:r>
        <w:t>the transect</w:t>
      </w:r>
      <w:proofErr w:type="gramEnd"/>
      <w:r>
        <w:t>.</w:t>
      </w:r>
    </w:p>
    <w:p w14:paraId="39E79A37" w14:textId="0D4A41CC" w:rsidR="001229A2" w:rsidRDefault="001229A2" w:rsidP="001229A2">
      <w:pPr>
        <w:ind w:firstLine="720"/>
      </w:pPr>
      <w:r>
        <w:t>Topographic breaks in the lateral transect profile consisted of steep banks, levees, and floodplain terraces. By definition, these breaks often occurred very near the stream bank; however, some levees and terraces did occur at greater distances from the stream, such as a levee on a Danube River site in Serbia that was set back 168 m from the river. An increase in effect size was visible even in these cases, and was occasionally quite pronounced (Fig. 4). Overall, the observed effect size at the base of the topographic breaks exceeded the fitted model predictions for those distances by 149.4 and 53.4% for predator attraction and isotope metrics, respectively, representing a significant increase at the base of these break points in the lateral transect profile (</w:t>
      </w:r>
      <w:r w:rsidRPr="00CC0892">
        <w:rPr>
          <w:i/>
        </w:rPr>
        <w:t>t</w:t>
      </w:r>
      <w:r>
        <w:t xml:space="preserve"> = 3.7048 and 2.7620, </w:t>
      </w:r>
      <w:r w:rsidRPr="00CC0892">
        <w:rPr>
          <w:i/>
        </w:rPr>
        <w:t>p</w:t>
      </w:r>
      <w:r>
        <w:t xml:space="preserve"> = 0.0030 and 0.0254, respectively).</w:t>
      </w:r>
    </w:p>
    <w:p w14:paraId="0514087A" w14:textId="69BFBBB6" w:rsidR="001229A2" w:rsidRDefault="001229A2" w:rsidP="001229A2">
      <w:pPr>
        <w:ind w:firstLine="720"/>
      </w:pPr>
      <w:commentRangeStart w:id="71"/>
      <w:r>
        <w:t xml:space="preserve">Because topographic breaks most commonly occurred either very near the banks or at distances where the effect size was already relatively low, their inclusion did not compromise stream signature calculations (Fig. 3). For example, if the topographic break occurred near the stream bank, the increase in effect size at this distance still allowed decay curve fitting because all high effect size data points were still located near 0 m and then decayed throughout much of the rest of the lateral transect. Although including data points </w:t>
      </w:r>
      <w:r w:rsidRPr="0056615D">
        <w:t xml:space="preserve">from </w:t>
      </w:r>
      <w:del w:id="72" w:author="Kennedy, Theodore" w:date="2016-02-08T05:32:00Z">
        <w:r w:rsidRPr="0056615D" w:rsidDel="0056615D">
          <w:delText xml:space="preserve">at </w:delText>
        </w:r>
      </w:del>
      <w:r w:rsidRPr="0056615D">
        <w:t>the</w:t>
      </w:r>
      <w:r>
        <w:t xml:space="preserve"> location of the topographic breaks certainly made the stream signature larger, their effect was nonetheless representative of the actual presence of aquatic resources at those boundary distances and did not represent an inaccurate result. The intention of decay curve fitting was to derive accurate stream signatures for streams and rivers under a variety of conditions where possible; thus, topographic break data were generally retained in fitting subsequent, more complex stream signature models.</w:t>
      </w:r>
    </w:p>
    <w:p w14:paraId="6C95D149" w14:textId="4140084A" w:rsidR="001229A2" w:rsidRDefault="001229A2" w:rsidP="001229A2">
      <w:pPr>
        <w:ind w:firstLine="720"/>
      </w:pPr>
      <w:r>
        <w:lastRenderedPageBreak/>
        <w:t>In contrast, forest breaks tended not to be immediately adjacent to the stream, and the effect sizes at these points were often quite large (Fig. 5). Retaining data at this forest boundary point would have compromised the stream signature method, as it would fit grossly incorrect regression models that would imply (erroneously, based on visual inspection of the remainder of the data) that there was no decay in the stream signature with distance. Thus, in order to fit reasonable stream signature decay curves, data at distances equal to or greater than the forest boundary point at sites where an abrupt transition was visible (from the vegetation, not from the data) were excluded from future models. Using regression equations based on this reduced dataset for each site, predicted effect sizes at these vegetation breaks could be calculated. Comparing these model-predicted values to those actually observed at the forest boundary distance, the predicted effect was indeed significantly lower than the observed, empirical effect size data at forest boundaries, representing a 99.7 and 38.4% increase for predator attraction and isotope metrics, respectively (</w:t>
      </w:r>
      <w:r w:rsidRPr="00D2250D">
        <w:rPr>
          <w:i/>
        </w:rPr>
        <w:t>t</w:t>
      </w:r>
      <w:r>
        <w:t xml:space="preserve"> = –4.4717 and –2.4028, </w:t>
      </w:r>
      <w:r w:rsidRPr="00D2250D">
        <w:rPr>
          <w:i/>
        </w:rPr>
        <w:t>p</w:t>
      </w:r>
      <w:r>
        <w:t xml:space="preserve"> = 0.0002 and 0.0186, respectively).</w:t>
      </w:r>
      <w:commentRangeEnd w:id="71"/>
      <w:r w:rsidR="0056615D">
        <w:rPr>
          <w:rStyle w:val="CommentReference"/>
        </w:rPr>
        <w:commentReference w:id="71"/>
      </w:r>
    </w:p>
    <w:p w14:paraId="4A8ADAB9" w14:textId="77777777" w:rsidR="001229A2" w:rsidRDefault="001229A2" w:rsidP="001229A2">
      <w:pPr>
        <w:ind w:firstLine="720"/>
      </w:pPr>
      <w:r>
        <w:t>Using the reduced dataset with data beyond forest boundaries removed, roughly one-third of all datasets still did not show any uniform aquatic subsidy–distance decay (Table 1, Appendix B: Fig. B1). As with the data beyond abrupt forest transitions, data from these non-decaying sites would have overinflated stream signature results and so were excluded from the dataset used in fitting more complex regression models. Removal of these non-decaying sites still resulted in a robust dataset of 30 and 23 sites for predator abundance*biomass and stable isotope predator food web data, respectively. However, non-decaying sites were not interspersed randomly throughout the dataset; in particular, the majority of non-decaying sites were located on the smallest streams and, to a lesser extent, on the largest rivers.</w:t>
      </w:r>
    </w:p>
    <w:p w14:paraId="1C821E86" w14:textId="77777777" w:rsidR="00622AF9" w:rsidRDefault="007E7EE8" w:rsidP="00622AF9">
      <w:pPr>
        <w:pStyle w:val="Subtitle"/>
      </w:pPr>
      <w:r>
        <w:t>Addition of variables to stream signature models</w:t>
      </w:r>
    </w:p>
    <w:p w14:paraId="46D9B101" w14:textId="7D16F687" w:rsidR="006E5D76" w:rsidRDefault="00CC10B3" w:rsidP="00CC10B3">
      <w:r>
        <w:lastRenderedPageBreak/>
        <w:tab/>
      </w:r>
      <w:commentRangeStart w:id="73"/>
      <w:del w:id="74" w:author="Kennedy, Theodore" w:date="2016-02-08T06:25:00Z">
        <w:r w:rsidDel="00E16D09">
          <w:delText>In order t</w:delText>
        </w:r>
      </w:del>
      <w:ins w:id="75" w:author="Kennedy, Theodore" w:date="2016-02-08T06:25:00Z">
        <w:r w:rsidR="00E16D09">
          <w:t>T</w:t>
        </w:r>
      </w:ins>
      <w:r>
        <w:t xml:space="preserve">o </w:t>
      </w:r>
      <w:r w:rsidR="00D05384">
        <w:t>determine</w:t>
      </w:r>
      <w:r>
        <w:t xml:space="preserve"> the importance of individual explanatory variables in af</w:t>
      </w:r>
      <w:r w:rsidR="00D05384">
        <w:t xml:space="preserve">fecting the stream signature, </w:t>
      </w:r>
      <w:r>
        <w:t>linear, mixed effects model</w:t>
      </w:r>
      <w:r w:rsidR="006E5D76">
        <w:t>s were</w:t>
      </w:r>
      <w:r>
        <w:t xml:space="preserve"> </w:t>
      </w:r>
      <w:r w:rsidR="00292E62">
        <w:t xml:space="preserve">first </w:t>
      </w:r>
      <w:r>
        <w:t xml:space="preserve">fit </w:t>
      </w:r>
      <w:r w:rsidR="00D05384">
        <w:t>to both the predator</w:t>
      </w:r>
      <w:r w:rsidR="00CF45AD">
        <w:t xml:space="preserve"> attraction (</w:t>
      </w:r>
      <w:r w:rsidR="00D05384">
        <w:t>abundance</w:t>
      </w:r>
      <w:r w:rsidR="00CF45AD">
        <w:t>*biomass)</w:t>
      </w:r>
      <w:r w:rsidR="00D05384">
        <w:t xml:space="preserve"> and </w:t>
      </w:r>
      <w:r w:rsidR="00CF45AD">
        <w:t>food web (</w:t>
      </w:r>
      <w:r w:rsidR="00D05384">
        <w:t>isotope</w:t>
      </w:r>
      <w:r w:rsidR="00CF45AD">
        <w:t>)</w:t>
      </w:r>
      <w:r w:rsidR="00D05384">
        <w:t xml:space="preserve"> data </w:t>
      </w:r>
      <w:r>
        <w:t>using only effect size and distance from the stre</w:t>
      </w:r>
      <w:r w:rsidR="00D05384">
        <w:t>am</w:t>
      </w:r>
      <w:r w:rsidR="006E5D76">
        <w:t xml:space="preserve">. Three </w:t>
      </w:r>
      <w:commentRangeEnd w:id="73"/>
      <w:r w:rsidR="00511A54">
        <w:rPr>
          <w:rStyle w:val="CommentReference"/>
        </w:rPr>
        <w:commentReference w:id="73"/>
      </w:r>
      <w:r w:rsidR="00D05384">
        <w:t xml:space="preserve">such base </w:t>
      </w:r>
      <w:r w:rsidR="006E5D76">
        <w:t xml:space="preserve">models, corresponding to simple negative linear, exponential, and power functions, were fit for both datasets. Based on AIC values, negative power curves fit </w:t>
      </w:r>
      <w:r w:rsidR="00292E62">
        <w:t>the data best in both cases;</w:t>
      </w:r>
      <w:r w:rsidR="006E5D76">
        <w:t xml:space="preserve"> resultant </w:t>
      </w:r>
      <w:r w:rsidR="00D05384">
        <w:t xml:space="preserve">model </w:t>
      </w:r>
      <w:r w:rsidR="006E5D76">
        <w:t>weight</w:t>
      </w:r>
      <w:r w:rsidR="00D05384">
        <w:t>s</w:t>
      </w:r>
      <w:r w:rsidR="006E5D76">
        <w:t xml:space="preserve"> suggested that these curves should be relied upon exclusively and that negative linear and exponential-based models did not warrant further consideration (</w:t>
      </w:r>
      <w:r w:rsidR="0080100D">
        <w:t>Table 2</w:t>
      </w:r>
      <w:r w:rsidR="006E5D76">
        <w:t>). Thus, negative power models were used for the remainder of the analysis.</w:t>
      </w:r>
    </w:p>
    <w:p w14:paraId="2868414A" w14:textId="4D2F505D" w:rsidR="00AE2CA9" w:rsidRDefault="006E5D76" w:rsidP="00CC10B3">
      <w:r>
        <w:tab/>
      </w:r>
      <w:r w:rsidR="00CC10B3">
        <w:t>Hydrogeomorphic and landscape vegetation variables were subsequently added individually to this base</w:t>
      </w:r>
      <w:r>
        <w:t xml:space="preserve"> power curve</w:t>
      </w:r>
      <w:r w:rsidR="00CC10B3">
        <w:t xml:space="preserve"> model (</w:t>
      </w:r>
      <w:r w:rsidR="00292E62">
        <w:t>Tables 3, 4</w:t>
      </w:r>
      <w:r w:rsidR="00CC10B3">
        <w:t xml:space="preserve">). </w:t>
      </w:r>
      <w:commentRangeStart w:id="76"/>
      <w:r w:rsidR="00CC10B3">
        <w:t xml:space="preserve">For both predator attraction and food web data, models were improved by the addition of stream channel width, stream order, and bank type. Predator group and </w:t>
      </w:r>
      <w:r w:rsidR="00811AFF">
        <w:t xml:space="preserve">study region also improved the predator attraction model, while </w:t>
      </w:r>
      <w:r w:rsidR="00CC10B3">
        <w:t>floodplain</w:t>
      </w:r>
      <w:r w:rsidR="005D2AB7">
        <w:t>/riparian zone</w:t>
      </w:r>
      <w:r w:rsidR="00CC10B3">
        <w:t xml:space="preserve"> vegetation also improved the food web model.</w:t>
      </w:r>
      <w:r w:rsidR="00B227A4">
        <w:t xml:space="preserve"> </w:t>
      </w:r>
      <w:r w:rsidR="00AE2CA9">
        <w:t>Channel geomorphology and upland vegetation variables did not improve either model.</w:t>
      </w:r>
      <w:commentRangeEnd w:id="76"/>
      <w:r w:rsidR="00511A54">
        <w:rPr>
          <w:rStyle w:val="CommentReference"/>
        </w:rPr>
        <w:commentReference w:id="76"/>
      </w:r>
    </w:p>
    <w:p w14:paraId="429D8A20" w14:textId="2C194A44" w:rsidR="00AE2CA9" w:rsidRPr="00CC10B3" w:rsidRDefault="00AE2CA9" w:rsidP="00CC10B3">
      <w:r>
        <w:tab/>
      </w:r>
      <w:commentRangeStart w:id="77"/>
      <w:proofErr w:type="gramStart"/>
      <w:r>
        <w:t>Combining all variables to fit the best predictive model for the decay of subsidy importance to terrestrial food webs with distance yielded several candidate models for both predator attraction and food web</w:t>
      </w:r>
      <w:r w:rsidR="00F90DF3">
        <w:t xml:space="preserve"> metric</w:t>
      </w:r>
      <w:r>
        <w:t>s (</w:t>
      </w:r>
      <w:r w:rsidR="007D1CC1">
        <w:t>Appendix C</w:t>
      </w:r>
      <w:r>
        <w:t>).</w:t>
      </w:r>
      <w:proofErr w:type="gramEnd"/>
      <w:r>
        <w:t xml:space="preserve"> </w:t>
      </w:r>
      <w:commentRangeEnd w:id="77"/>
      <w:r w:rsidR="00511A54">
        <w:rPr>
          <w:rStyle w:val="CommentReference"/>
        </w:rPr>
        <w:commentReference w:id="77"/>
      </w:r>
      <w:r>
        <w:t xml:space="preserve">Study region, </w:t>
      </w:r>
      <w:r w:rsidR="00F90DF3">
        <w:t xml:space="preserve">stream order, and predator group were each included in all of these models for the predator attraction metric. Additionally, </w:t>
      </w:r>
      <w:r>
        <w:t>floodplain vegetation</w:t>
      </w:r>
      <w:r w:rsidR="00F90DF3">
        <w:t xml:space="preserve"> was included in 86% of the models for predator attraction and 71% of the models for</w:t>
      </w:r>
      <w:r w:rsidR="00C74670">
        <w:t xml:space="preserve"> stable isotopes. None of the</w:t>
      </w:r>
      <w:r w:rsidR="00F90DF3">
        <w:t xml:space="preserve"> remaining variables were included in </w:t>
      </w:r>
      <w:r w:rsidR="00C74670">
        <w:t>more than</w:t>
      </w:r>
      <w:r w:rsidR="00F90DF3">
        <w:t xml:space="preserve"> </w:t>
      </w:r>
      <w:r w:rsidR="00CF45AD">
        <w:t xml:space="preserve">half </w:t>
      </w:r>
      <w:r w:rsidR="00F90DF3">
        <w:t xml:space="preserve">of the </w:t>
      </w:r>
      <w:r w:rsidR="00C74670">
        <w:t>models</w:t>
      </w:r>
      <w:r w:rsidR="00F90DF3">
        <w:t>.</w:t>
      </w:r>
      <w:r w:rsidR="00B227A4">
        <w:t xml:space="preserve"> </w:t>
      </w:r>
      <w:r>
        <w:t>Upland vegetation</w:t>
      </w:r>
      <w:r w:rsidR="00B227A4">
        <w:t xml:space="preserve"> was precluded from model fitting due to singularities with the </w:t>
      </w:r>
      <w:r w:rsidR="00B227A4">
        <w:lastRenderedPageBreak/>
        <w:t>floodplain vegetation variable, which was chosen in lieu of the upland vegetation factor based on individual model fit results (</w:t>
      </w:r>
      <w:r w:rsidR="00292E62">
        <w:t>Tables 3, 4</w:t>
      </w:r>
      <w:r w:rsidR="00B227A4">
        <w:t>).</w:t>
      </w:r>
    </w:p>
    <w:p w14:paraId="30C8CA16" w14:textId="77777777" w:rsidR="00622AF9" w:rsidRDefault="007E7EE8" w:rsidP="00622AF9">
      <w:pPr>
        <w:pStyle w:val="Subtitle"/>
      </w:pPr>
      <w:r>
        <w:t>Stream signatures under different conditions</w:t>
      </w:r>
    </w:p>
    <w:p w14:paraId="21FD8D61" w14:textId="39F84019" w:rsidR="00B227A4" w:rsidRDefault="00B227A4" w:rsidP="00B227A4">
      <w:r>
        <w:tab/>
        <w:t xml:space="preserve">Stream signatures </w:t>
      </w:r>
      <w:r w:rsidR="00C07EDF">
        <w:t xml:space="preserve">based on the reduced dataset </w:t>
      </w:r>
      <w:r>
        <w:t xml:space="preserve">were computed at the overall level </w:t>
      </w:r>
      <w:r w:rsidR="00C74670">
        <w:t>as well as</w:t>
      </w:r>
      <w:r w:rsidR="009D3B9F">
        <w:t xml:space="preserve"> </w:t>
      </w:r>
      <w:r>
        <w:t>individually for each level of the explanatory variables that were shown to be important</w:t>
      </w:r>
      <w:r w:rsidR="009D3B9F">
        <w:t xml:space="preserve"> (</w:t>
      </w:r>
      <w:r w:rsidR="00AA678B">
        <w:t>Table 4</w:t>
      </w:r>
      <w:r>
        <w:t xml:space="preserve">). In </w:t>
      </w:r>
      <w:r w:rsidR="009D3B9F">
        <w:t xml:space="preserve">all but </w:t>
      </w:r>
      <w:r w:rsidR="00824568">
        <w:t>three</w:t>
      </w:r>
      <w:r w:rsidR="00C74670">
        <w:t xml:space="preserve"> </w:t>
      </w:r>
      <w:r w:rsidR="009D3B9F">
        <w:t>of the 25</w:t>
      </w:r>
      <w:r w:rsidR="00E24A4B">
        <w:t xml:space="preserve"> cases in which a stream signature was fit for a given factor level</w:t>
      </w:r>
      <w:r>
        <w:t xml:space="preserve">, the 50% stream signature was located within </w:t>
      </w:r>
      <w:r w:rsidR="00824568">
        <w:t>1</w:t>
      </w:r>
      <w:r>
        <w:t xml:space="preserve"> m of the stream bank. The </w:t>
      </w:r>
      <w:r w:rsidR="00E24A4B">
        <w:t xml:space="preserve">magnitude of the </w:t>
      </w:r>
      <w:r w:rsidR="00BC74D6">
        <w:t>10%</w:t>
      </w:r>
      <w:r>
        <w:t xml:space="preserve"> stream signature varied more widely,</w:t>
      </w:r>
      <w:r w:rsidR="00E24A4B">
        <w:t xml:space="preserve"> and </w:t>
      </w:r>
      <w:r w:rsidR="007D2251">
        <w:t xml:space="preserve">was </w:t>
      </w:r>
      <w:r w:rsidR="009D3B9F">
        <w:t>more than</w:t>
      </w:r>
      <w:r w:rsidR="007D2251">
        <w:t xml:space="preserve"> four</w:t>
      </w:r>
      <w:r w:rsidR="00361F24">
        <w:t>-</w:t>
      </w:r>
      <w:r>
        <w:t xml:space="preserve">fold higher for </w:t>
      </w:r>
      <w:r w:rsidR="009D3B9F">
        <w:t xml:space="preserve">stable isotope </w:t>
      </w:r>
      <w:r w:rsidR="00F82793">
        <w:t>food web data t</w:t>
      </w:r>
      <w:r w:rsidR="009D3B9F">
        <w:t>han for abundance*biomass predator attraction data (350 vs. 80 m)</w:t>
      </w:r>
      <w:r w:rsidR="00532EC5">
        <w:t>. I</w:t>
      </w:r>
      <w:r w:rsidR="009D3B9F">
        <w:t xml:space="preserve">ndeed, </w:t>
      </w:r>
      <w:r w:rsidR="00532EC5">
        <w:t>although the presence of a significant difference within a variable of interest (e.g., across stream orders) was generally consistent across both metrics,</w:t>
      </w:r>
      <w:r w:rsidR="00F82793">
        <w:t xml:space="preserve"> food web stream signatures were </w:t>
      </w:r>
      <w:r w:rsidR="00532EC5">
        <w:t xml:space="preserve">always </w:t>
      </w:r>
      <w:r w:rsidR="00F82793">
        <w:t>more spatially extensive than predator attraction signatures</w:t>
      </w:r>
      <w:r w:rsidR="00E24A4B">
        <w:t xml:space="preserve">. </w:t>
      </w:r>
      <w:commentRangeStart w:id="78"/>
      <w:r w:rsidR="00D44AC7">
        <w:t xml:space="preserve">These differences between metrics may be due in part to stable isotope data reflecting the recycling of aquatic resources through the terrestrial food web, extending the stream signature farther into the landscape </w:t>
      </w:r>
      <w:r w:rsidR="00D44AC7">
        <w:fldChar w:fldCharType="begin"/>
      </w:r>
      <w:r w:rsidR="00D44AC7">
        <w:instrText xml:space="preserve"> ADDIN EN.CITE &lt;EndNote&gt;&lt;Cite&gt;&lt;Author&gt;Muehlbauer&lt;/Author&gt;&lt;Year&gt;2014&lt;/Year&gt;&lt;RecNum&gt;3745&lt;/RecNum&gt;&lt;DisplayText&gt;(Muehlbauer et al. 2014)&lt;/DisplayText&gt;&lt;record&gt;&lt;rec-number&gt;3745&lt;/rec-number&gt;&lt;foreign-keys&gt;&lt;key app="EN" db-id="xwsaxrrty5wxrbe5ftq5zdvo0ddrvezpfas0"&gt;3745&lt;/key&gt;&lt;/foreign-keys&gt;&lt;ref-type name="Journal Article"&gt;17&lt;/ref-type&gt;&lt;contributors&gt;&lt;authors&gt;&lt;author&gt;Muehlbauer, Jeffrey D.&lt;/author&gt;&lt;author&gt;Collins, Scott F.&lt;/author&gt;&lt;author&gt;Doyle, Martin W.&lt;/author&gt;&lt;author&gt;Tockner, Klement&lt;/author&gt;&lt;/authors&gt;&lt;/contributors&gt;&lt;titles&gt;&lt;title&gt;How wide is a stream? Spatial extent of the potential “stream signature” in terrestrial food webs using meta-analysis&lt;/title&gt;&lt;secondary-title&gt;Ecology&lt;/secondary-title&gt;&lt;/titles&gt;&lt;periodical&gt;&lt;full-title&gt;Ecology&lt;/full-title&gt;&lt;/periodical&gt;&lt;pages&gt;44–55&lt;/pages&gt;&lt;volume&gt;95&lt;/volume&gt;&lt;number&gt;1&lt;/number&gt;&lt;dates&gt;&lt;year&gt;2014&lt;/year&gt;&lt;pub-dates&gt;&lt;date&gt;2014/01/01&lt;/date&gt;&lt;/pub-dates&gt;&lt;/dates&gt;&lt;publisher&gt;Ecological Society of America&lt;/publisher&gt;&lt;isbn&gt;0012-9658&lt;/isbn&gt;&lt;urls&gt;&lt;related-urls&gt;&lt;url&gt;http://dx.doi.org/10.1890/12-1628.1&lt;/url&gt;&lt;/related-urls&gt;&lt;/urls&gt;&lt;electronic-resource-num&gt;10.1890/12-1628.1&lt;/electronic-resource-num&gt;&lt;research-notes&gt;Electronic&amp;#xD;Second chapter from my dissertation&amp;#xD;Includes the 2 appendices and the data supplement&lt;/research-notes&gt;&lt;access-date&gt;2014/01/21&lt;/access-date&gt;&lt;/record&gt;&lt;/Cite&gt;&lt;/EndNote&gt;</w:instrText>
      </w:r>
      <w:r w:rsidR="00D44AC7">
        <w:fldChar w:fldCharType="separate"/>
      </w:r>
      <w:r w:rsidR="00D44AC7">
        <w:rPr>
          <w:noProof/>
        </w:rPr>
        <w:t>(</w:t>
      </w:r>
      <w:hyperlink w:anchor="_ENREF_1_31" w:tooltip="Muehlbauer, 2014 #3745" w:history="1">
        <w:r w:rsidR="00350AB4">
          <w:rPr>
            <w:noProof/>
          </w:rPr>
          <w:t>Muehlbauer et al. 2014</w:t>
        </w:r>
      </w:hyperlink>
      <w:r w:rsidR="00D44AC7">
        <w:rPr>
          <w:noProof/>
        </w:rPr>
        <w:t>)</w:t>
      </w:r>
      <w:r w:rsidR="00D44AC7">
        <w:fldChar w:fldCharType="end"/>
      </w:r>
      <w:r w:rsidR="00D44AC7">
        <w:t xml:space="preserve">. </w:t>
      </w:r>
      <w:r w:rsidR="00532EC5">
        <w:t>However, t</w:t>
      </w:r>
      <w:r w:rsidR="00D44AC7">
        <w:t xml:space="preserve">hey may also </w:t>
      </w:r>
      <w:r w:rsidR="00532EC5">
        <w:t xml:space="preserve">be indicative of the </w:t>
      </w:r>
      <w:r w:rsidR="00FB2874">
        <w:t xml:space="preserve">biological width, or </w:t>
      </w:r>
      <w:r w:rsidR="00532EC5">
        <w:t>“envelope</w:t>
      </w:r>
      <w:r w:rsidR="00FB2874">
        <w:t>,</w:t>
      </w:r>
      <w:r w:rsidR="00532EC5">
        <w:t>”</w:t>
      </w:r>
      <w:r w:rsidR="00FB2874">
        <w:t xml:space="preserve"> of the river</w:t>
      </w:r>
      <w:r w:rsidR="00532EC5">
        <w:t xml:space="preserve"> </w:t>
      </w:r>
      <w:r w:rsidR="00FB2874">
        <w:fldChar w:fldCharType="begin"/>
      </w:r>
      <w:r w:rsidR="002066CB">
        <w:instrText xml:space="preserve"> ADDIN EN.CITE &lt;EndNote&gt;&lt;Cite&gt;&lt;Author&gt;Gurnell&lt;/Author&gt;&lt;Year&gt;In Review&lt;/Year&gt;&lt;RecNum&gt;4167&lt;/RecNum&gt;&lt;Prefix&gt;sensu &lt;/Prefix&gt;&lt;DisplayText&gt;(sensu Gurnell et al. In Review)&lt;/DisplayText&gt;&lt;record&gt;&lt;rec-number&gt;4167&lt;/rec-number&gt;&lt;foreign-keys&gt;&lt;key app="EN" db-id="xwsaxrrty5wxrbe5ftq5zdvo0ddrvezpfas0"&gt;4167&lt;/key&gt;&lt;/foreign-keys&gt;&lt;ref-type name="Journal Article"&gt;17&lt;/ref-type&gt;&lt;contributors&gt;&lt;authors&gt;&lt;author&gt;Gurnell, A. M.&lt;/author&gt;&lt;author&gt;Bertoldi, W.&lt;/author&gt;&lt;author&gt;Tockner, K.&lt;/author&gt;&lt;author&gt;Wharton, G.&lt;/author&gt;&lt;author&gt;Zolezzi, G.&lt;/author&gt;&lt;/authors&gt;&lt;/contributors&gt;&lt;titles&gt;&lt;title&gt;How large is a river? Conceptualising river landscape signatures and envelopes in four dimensions&lt;/title&gt;&lt;/titles&gt;&lt;dates&gt;&lt;year&gt;In Review&lt;/year&gt;&lt;/dates&gt;&lt;urls&gt;&lt;/urls&gt;&lt;research-notes&gt;Electronic&amp;#xD;Passed along by Klement for use in my big paper. Gist is they take my meta-analysis &amp;quot;How wide is a river?&amp;quot; framework and cast it in 4 dimensions (including the airscape, and time).&amp;#xD;Introduces the term &amp;quot;envelope&amp;quot;, which is somewhat conflicting with my use of teh term &amp;quot;signature&amp;quot; and may require some nuance to use the two together.&lt;/research-notes&gt;&lt;/record&gt;&lt;/Cite&gt;&lt;/EndNote&gt;</w:instrText>
      </w:r>
      <w:r w:rsidR="00FB2874">
        <w:fldChar w:fldCharType="separate"/>
      </w:r>
      <w:r w:rsidR="008322C7">
        <w:rPr>
          <w:noProof/>
        </w:rPr>
        <w:t>(</w:t>
      </w:r>
      <w:hyperlink w:anchor="_ENREF_1_20" w:tooltip="Gurnell, In Review #4167" w:history="1">
        <w:r w:rsidR="00350AB4">
          <w:rPr>
            <w:noProof/>
          </w:rPr>
          <w:t>sensu Gurnell et al. In Review</w:t>
        </w:r>
      </w:hyperlink>
      <w:r w:rsidR="008322C7">
        <w:rPr>
          <w:noProof/>
        </w:rPr>
        <w:t>)</w:t>
      </w:r>
      <w:r w:rsidR="00FB2874">
        <w:fldChar w:fldCharType="end"/>
      </w:r>
      <w:r w:rsidR="00FB2874">
        <w:t xml:space="preserve"> </w:t>
      </w:r>
      <w:r w:rsidR="00532EC5">
        <w:t>expanding or contracting across timescales as stream resources become seasonally more or less important. Predator abundance</w:t>
      </w:r>
      <w:r w:rsidR="00D44AC7">
        <w:t xml:space="preserve"> </w:t>
      </w:r>
      <w:r w:rsidR="00532EC5">
        <w:t xml:space="preserve">should be expected to </w:t>
      </w:r>
      <w:r w:rsidR="00D44AC7">
        <w:t>shift on the hourly-to-monthly scale of arthropod movements</w:t>
      </w:r>
      <w:r w:rsidR="00FB2874">
        <w:t>,</w:t>
      </w:r>
      <w:r w:rsidR="00532EC5">
        <w:t xml:space="preserve"> as individuals react to the presence or absence of subsidy resources</w:t>
      </w:r>
      <w:r w:rsidR="00FB2874">
        <w:t>; in contrast, the movement of stable isotopes through a food web integrates over longer timescales</w:t>
      </w:r>
      <w:r w:rsidR="00532EC5">
        <w:t xml:space="preserve">. </w:t>
      </w:r>
      <w:r w:rsidR="00FB2874">
        <w:t xml:space="preserve">In this context, the stable isotope stream signature may represent the mean condition of the river envelope over the course of the year, while predator attraction stream signatures may be more indicative of the more instantaneous contraction or expansion of that </w:t>
      </w:r>
      <w:r w:rsidR="00FB2874">
        <w:lastRenderedPageBreak/>
        <w:t xml:space="preserve">envelope contingent on present conditions </w:t>
      </w:r>
      <w:r w:rsidR="00FB2874">
        <w:fldChar w:fldCharType="begin"/>
      </w:r>
      <w:r w:rsidR="002066CB">
        <w:instrText xml:space="preserve"> ADDIN EN.CITE &lt;EndNote&gt;&lt;Cite&gt;&lt;Author&gt;Gurnell&lt;/Author&gt;&lt;Year&gt;In Review&lt;/Year&gt;&lt;RecNum&gt;4167&lt;/RecNum&gt;&lt;DisplayText&gt;(Gurnell et al. In Review)&lt;/DisplayText&gt;&lt;record&gt;&lt;rec-number&gt;4167&lt;/rec-number&gt;&lt;foreign-keys&gt;&lt;key app="EN" db-id="xwsaxrrty5wxrbe5ftq5zdvo0ddrvezpfas0"&gt;4167&lt;/key&gt;&lt;/foreign-keys&gt;&lt;ref-type name="Journal Article"&gt;17&lt;/ref-type&gt;&lt;contributors&gt;&lt;authors&gt;&lt;author&gt;Gurnell, A. M.&lt;/author&gt;&lt;author&gt;Bertoldi, W.&lt;/author&gt;&lt;author&gt;Tockner, K.&lt;/author&gt;&lt;author&gt;Wharton, G.&lt;/author&gt;&lt;author&gt;Zolezzi, G.&lt;/author&gt;&lt;/authors&gt;&lt;/contributors&gt;&lt;titles&gt;&lt;title&gt;How large is a river? Conceptualising river landscape signatures and envelopes in four dimensions&lt;/title&gt;&lt;/titles&gt;&lt;dates&gt;&lt;year&gt;In Review&lt;/year&gt;&lt;/dates&gt;&lt;urls&gt;&lt;/urls&gt;&lt;research-notes&gt;Electronic&amp;#xD;Passed along by Klement for use in my big paper. Gist is they take my meta-analysis &amp;quot;How wide is a river?&amp;quot; framework and cast it in 4 dimensions (including the airscape, and time).&amp;#xD;Introduces the term &amp;quot;envelope&amp;quot;, which is somewhat conflicting with my use of teh term &amp;quot;signature&amp;quot; and may require some nuance to use the two together.&lt;/research-notes&gt;&lt;/record&gt;&lt;/Cite&gt;&lt;/EndNote&gt;</w:instrText>
      </w:r>
      <w:r w:rsidR="00FB2874">
        <w:fldChar w:fldCharType="separate"/>
      </w:r>
      <w:r w:rsidR="008322C7">
        <w:rPr>
          <w:noProof/>
        </w:rPr>
        <w:t>(</w:t>
      </w:r>
      <w:hyperlink w:anchor="_ENREF_1_20" w:tooltip="Gurnell, In Review #4167" w:history="1">
        <w:r w:rsidR="00350AB4">
          <w:rPr>
            <w:noProof/>
          </w:rPr>
          <w:t>Gurnell et al. In Review</w:t>
        </w:r>
      </w:hyperlink>
      <w:r w:rsidR="008322C7">
        <w:rPr>
          <w:noProof/>
        </w:rPr>
        <w:t>)</w:t>
      </w:r>
      <w:r w:rsidR="00FB2874">
        <w:fldChar w:fldCharType="end"/>
      </w:r>
      <w:r w:rsidR="00FB2874">
        <w:t xml:space="preserve">, leading to </w:t>
      </w:r>
      <w:r w:rsidR="00435963">
        <w:t xml:space="preserve">observed </w:t>
      </w:r>
      <w:r w:rsidR="00FB2874">
        <w:t>differences between the two metrics.</w:t>
      </w:r>
      <w:commentRangeEnd w:id="78"/>
      <w:r w:rsidR="003401DD">
        <w:rPr>
          <w:rStyle w:val="CommentReference"/>
        </w:rPr>
        <w:commentReference w:id="78"/>
      </w:r>
    </w:p>
    <w:p w14:paraId="17257E7C" w14:textId="23C95187" w:rsidR="00F82793" w:rsidRPr="00B227A4" w:rsidRDefault="00F82793" w:rsidP="00B227A4">
      <w:r>
        <w:tab/>
      </w:r>
      <w:commentRangeStart w:id="79"/>
      <w:commentRangeStart w:id="80"/>
      <w:r>
        <w:t>Streams with gradual and steep banks had lower stream sign</w:t>
      </w:r>
      <w:r w:rsidR="009D3B9F">
        <w:t>atures tha</w:t>
      </w:r>
      <w:r w:rsidR="0022562A">
        <w:t>n</w:t>
      </w:r>
      <w:r w:rsidR="009D3B9F">
        <w:t xml:space="preserve"> sites with levees or</w:t>
      </w:r>
      <w:r>
        <w:t xml:space="preserve"> floodplain terraces, which generally exhibited </w:t>
      </w:r>
      <w:r w:rsidR="009C0505">
        <w:t xml:space="preserve">topographic </w:t>
      </w:r>
      <w:r>
        <w:t xml:space="preserve">breaks at great distances from the stream bank (as discussed previously, effect sizes were inflated at the location of these breaks). </w:t>
      </w:r>
      <w:commentRangeEnd w:id="79"/>
      <w:r w:rsidR="003401DD">
        <w:rPr>
          <w:rStyle w:val="CommentReference"/>
        </w:rPr>
        <w:commentReference w:id="79"/>
      </w:r>
      <w:r>
        <w:t xml:space="preserve">Floodplain vegetation density was inversely related to food web stream signatures, with the </w:t>
      </w:r>
      <w:r w:rsidR="00BC74D6">
        <w:t>10%</w:t>
      </w:r>
      <w:r>
        <w:t xml:space="preserve"> stream signature extending the greatest distance in un</w:t>
      </w:r>
      <w:r w:rsidR="00E24A4B">
        <w:t>-</w:t>
      </w:r>
      <w:r>
        <w:t>vegetated floodplains. Floodpla</w:t>
      </w:r>
      <w:r w:rsidR="004F7522">
        <w:t>i</w:t>
      </w:r>
      <w:r>
        <w:t xml:space="preserve">n vegetation stream signatures were not calculated for </w:t>
      </w:r>
      <w:r w:rsidR="004F7522">
        <w:t>predator attraction because this variable did not individually improve predator attractio</w:t>
      </w:r>
      <w:r w:rsidR="00743EF1">
        <w:t>n model fit (</w:t>
      </w:r>
      <w:r w:rsidR="0080100D">
        <w:t>Table 3</w:t>
      </w:r>
      <w:r w:rsidR="004F7522">
        <w:t xml:space="preserve">). Similarly, </w:t>
      </w:r>
      <w:r w:rsidR="009C0505">
        <w:t xml:space="preserve">arthropod </w:t>
      </w:r>
      <w:r w:rsidR="004F7522">
        <w:t>predator group improved predator attrac</w:t>
      </w:r>
      <w:r w:rsidR="00AA678B">
        <w:t>tion but not food web model fit</w:t>
      </w:r>
      <w:r w:rsidR="004F7522">
        <w:t>; for predator attraction models the stream signature was greatest for webbed spiders and subsequently decreased for hunting spiders and finally for beetles</w:t>
      </w:r>
      <w:r w:rsidR="009D3B9F">
        <w:t>, although webbed and hunting spiders grouped together based on statistical significance</w:t>
      </w:r>
      <w:r w:rsidR="004F7522">
        <w:t xml:space="preserve">. Because channel geomorphology did not improve the fit of either predator attraction or food web models, computation of stream signatures for the levels of this factor would have had a high likelihood of being spurious, and so </w:t>
      </w:r>
      <w:r w:rsidR="009C0505">
        <w:t xml:space="preserve">were </w:t>
      </w:r>
      <w:r w:rsidR="00325CDA">
        <w:t>not considered.</w:t>
      </w:r>
      <w:commentRangeEnd w:id="80"/>
      <w:r w:rsidR="003401DD">
        <w:rPr>
          <w:rStyle w:val="CommentReference"/>
        </w:rPr>
        <w:commentReference w:id="80"/>
      </w:r>
    </w:p>
    <w:p w14:paraId="14721006" w14:textId="77777777" w:rsidR="004D4F50" w:rsidRDefault="004D4F50" w:rsidP="004D4F50">
      <w:pPr>
        <w:pStyle w:val="Subtitle"/>
      </w:pPr>
      <w:r>
        <w:t>Aquatic subsidies in complex geomorphic channels</w:t>
      </w:r>
    </w:p>
    <w:p w14:paraId="76DD79C3" w14:textId="1390A0FD" w:rsidR="004F7522" w:rsidRPr="004F7522" w:rsidRDefault="004F7522" w:rsidP="004F7522">
      <w:r>
        <w:tab/>
        <w:t xml:space="preserve">For stream signature models, only data extending from the banks </w:t>
      </w:r>
      <w:r w:rsidR="005C2F8F">
        <w:t xml:space="preserve">laterally </w:t>
      </w:r>
      <w:r>
        <w:t>out</w:t>
      </w:r>
      <w:r w:rsidR="005C2F8F">
        <w:t>ward</w:t>
      </w:r>
      <w:r>
        <w:t xml:space="preserve"> on</w:t>
      </w:r>
      <w:r w:rsidR="005C2F8F">
        <w:t>to</w:t>
      </w:r>
      <w:r>
        <w:t xml:space="preserve"> the terrestrial landscape were included; data collected on internal channel braids and poi</w:t>
      </w:r>
      <w:r w:rsidR="005C2F8F">
        <w:t>nt bars (essentially, riverine “</w:t>
      </w:r>
      <w:r>
        <w:t xml:space="preserve">islands”) were </w:t>
      </w:r>
      <w:r w:rsidR="00C73653">
        <w:t>excluded</w:t>
      </w:r>
      <w:r>
        <w:t xml:space="preserve">. In rivers with these </w:t>
      </w:r>
      <w:r w:rsidR="00BB7C21">
        <w:t xml:space="preserve">more complex, </w:t>
      </w:r>
      <w:r>
        <w:t xml:space="preserve">in-channel geomorphic features, isotope data indicate that the terrestrial arthropods living on braids </w:t>
      </w:r>
      <w:r w:rsidR="00BB7C21">
        <w:t>are highly dependent on aquatic subsidies (</w:t>
      </w:r>
      <w:r w:rsidR="008A282E">
        <w:t>Fig. 6</w:t>
      </w:r>
      <w:r w:rsidR="00BB7C21">
        <w:t xml:space="preserve">). Compared to food webs on the first </w:t>
      </w:r>
      <w:r w:rsidR="0064234D">
        <w:t xml:space="preserve">~ </w:t>
      </w:r>
      <w:r w:rsidR="00BB7C21">
        <w:t xml:space="preserve">8 m of the </w:t>
      </w:r>
      <w:del w:id="81" w:author="Kennedy, Theodore" w:date="2016-02-08T05:53:00Z">
        <w:r w:rsidR="00BB7C21" w:rsidDel="003401DD">
          <w:delText>true river’s</w:delText>
        </w:r>
      </w:del>
      <w:ins w:id="82" w:author="Kennedy, Theodore" w:date="2016-02-08T05:53:00Z">
        <w:r w:rsidR="003401DD">
          <w:t>water’s</w:t>
        </w:r>
      </w:ins>
      <w:r w:rsidR="00BB7C21">
        <w:t xml:space="preserve">-edge–terrestrial banks of these sites, predatory arthropod food webs on interior braid banks </w:t>
      </w:r>
      <w:r w:rsidR="007A3C8F">
        <w:t xml:space="preserve">derived approximately </w:t>
      </w:r>
      <w:r w:rsidR="00325CDA">
        <w:t>one-</w:t>
      </w:r>
      <w:r w:rsidR="007A3C8F">
        <w:t>third more of their resources from aquatic sources</w:t>
      </w:r>
      <w:r w:rsidR="00BB7C21">
        <w:t xml:space="preserve"> (</w:t>
      </w:r>
      <w:r w:rsidR="00BB7C21" w:rsidRPr="00BB7C21">
        <w:rPr>
          <w:i/>
        </w:rPr>
        <w:t>t</w:t>
      </w:r>
      <w:r w:rsidR="00BB7C21">
        <w:t xml:space="preserve"> = 4.1</w:t>
      </w:r>
      <w:r w:rsidR="005C2F8F">
        <w:t>925</w:t>
      </w:r>
      <w:r w:rsidR="00BB7C21">
        <w:t xml:space="preserve">, </w:t>
      </w:r>
      <w:r w:rsidR="00BB7C21" w:rsidRPr="00BB7C21">
        <w:rPr>
          <w:i/>
        </w:rPr>
        <w:lastRenderedPageBreak/>
        <w:t>p</w:t>
      </w:r>
      <w:r w:rsidR="00BB7C21">
        <w:t xml:space="preserve"> &lt; 0.0001). Further, there was no evidence for a</w:t>
      </w:r>
      <w:r w:rsidR="00325CDA">
        <w:t>ny</w:t>
      </w:r>
      <w:r w:rsidR="00BB7C21">
        <w:t xml:space="preserve"> distance decay </w:t>
      </w:r>
      <w:r w:rsidR="005C2F8F">
        <w:t>on</w:t>
      </w:r>
      <w:r w:rsidR="00BB7C21">
        <w:t xml:space="preserve"> these interior braids with distance from the braid bank, unlike on the </w:t>
      </w:r>
      <w:commentRangeStart w:id="83"/>
      <w:del w:id="84" w:author="Kennedy, Theodore" w:date="2016-02-08T05:54:00Z">
        <w:r w:rsidR="00BB7C21" w:rsidDel="003401DD">
          <w:delText>true river’s</w:delText>
        </w:r>
      </w:del>
      <w:ins w:id="85" w:author="Kennedy, Theodore" w:date="2016-02-08T05:54:00Z">
        <w:r w:rsidR="003401DD">
          <w:t>water’s</w:t>
        </w:r>
        <w:commentRangeEnd w:id="83"/>
        <w:r w:rsidR="003401DD">
          <w:rPr>
            <w:rStyle w:val="CommentReference"/>
          </w:rPr>
          <w:commentReference w:id="83"/>
        </w:r>
      </w:ins>
      <w:r w:rsidR="00BB7C21">
        <w:t>-edge–terrestrial banks.</w:t>
      </w:r>
    </w:p>
    <w:p w14:paraId="299527E6" w14:textId="77777777" w:rsidR="004D4F50" w:rsidRDefault="004D4F50" w:rsidP="004D4F50">
      <w:pPr>
        <w:pStyle w:val="Subtitle"/>
      </w:pPr>
      <w:r>
        <w:t>Dispersal of adult aquatic insects</w:t>
      </w:r>
    </w:p>
    <w:p w14:paraId="5D9DC758" w14:textId="238805E7" w:rsidR="00BA12EB" w:rsidRPr="00BA12EB" w:rsidRDefault="00BA12EB" w:rsidP="00BA12EB">
      <w:r>
        <w:tab/>
        <w:t xml:space="preserve">Adult aquatic macroinvertebrates were </w:t>
      </w:r>
      <w:r w:rsidRPr="00CF45AD">
        <w:t xml:space="preserve">collected </w:t>
      </w:r>
      <w:commentRangeStart w:id="86"/>
      <w:r w:rsidRPr="00CF45AD">
        <w:t xml:space="preserve">using light traps </w:t>
      </w:r>
      <w:r w:rsidR="00CF45AD">
        <w:t>in part</w:t>
      </w:r>
      <w:r w:rsidR="000D0392" w:rsidRPr="00CF45AD">
        <w:t xml:space="preserve"> to test the physical</w:t>
      </w:r>
      <w:r w:rsidR="000D0392">
        <w:t xml:space="preserve"> capability of t</w:t>
      </w:r>
      <w:r>
        <w:t>hese insects</w:t>
      </w:r>
      <w:r w:rsidR="000D0392">
        <w:t xml:space="preserve"> to</w:t>
      </w:r>
      <w:r>
        <w:t xml:space="preserve"> dispers</w:t>
      </w:r>
      <w:r w:rsidR="000D0392">
        <w:t xml:space="preserve">e the length of the lateral </w:t>
      </w:r>
      <w:r w:rsidR="00CF45AD">
        <w:t xml:space="preserve">sampling </w:t>
      </w:r>
      <w:r w:rsidR="000D0392">
        <w:t>transects</w:t>
      </w:r>
      <w:commentRangeEnd w:id="86"/>
      <w:r w:rsidR="004A7C00">
        <w:rPr>
          <w:rStyle w:val="CommentReference"/>
        </w:rPr>
        <w:commentReference w:id="86"/>
      </w:r>
      <w:r w:rsidR="00CF45AD">
        <w:t xml:space="preserve">, and </w:t>
      </w:r>
      <w:r>
        <w:t xml:space="preserve">were indeed collected at all locations within all sites in which night sampling took place. </w:t>
      </w:r>
      <w:r w:rsidR="00AE267A">
        <w:t>By abundance, s</w:t>
      </w:r>
      <w:r w:rsidR="00F959E3">
        <w:t xml:space="preserve">amples consisted of 95% Trichoptera, with the remainder of </w:t>
      </w:r>
      <w:r w:rsidR="00AE267A">
        <w:t xml:space="preserve">the collected </w:t>
      </w:r>
      <w:r w:rsidR="000D0392">
        <w:t>individuals coming more-or-</w:t>
      </w:r>
      <w:r w:rsidR="00F959E3">
        <w:t xml:space="preserve">less equally from Ephemeroptera, </w:t>
      </w:r>
      <w:ins w:id="87" w:author="Kennedy, Theodore" w:date="2016-02-08T06:02:00Z">
        <w:r w:rsidR="004A7C00">
          <w:t xml:space="preserve">aquatic </w:t>
        </w:r>
      </w:ins>
      <w:r w:rsidR="00F959E3">
        <w:t>Diptera</w:t>
      </w:r>
      <w:del w:id="88" w:author="Kennedy, Theodore" w:date="2016-02-08T06:02:00Z">
        <w:r w:rsidR="00F959E3" w:rsidDel="004A7C00">
          <w:delText xml:space="preserve"> with aquatic larval stages</w:delText>
        </w:r>
      </w:del>
      <w:r w:rsidR="00F959E3">
        <w:t xml:space="preserve">, and Plecoptera. </w:t>
      </w:r>
      <w:r w:rsidR="00AE267A">
        <w:t xml:space="preserve">When data were converted to an abundance*biomass effect size, there was no overall difference between samples taken at the banks and samples taken at the farthest distances, based on paired, 2-sample t-tests </w:t>
      </w:r>
      <w:r w:rsidR="00AE267A" w:rsidRPr="00AE267A">
        <w:t>(</w:t>
      </w:r>
      <w:r w:rsidR="00AE267A" w:rsidRPr="00AE267A">
        <w:rPr>
          <w:i/>
        </w:rPr>
        <w:t>t</w:t>
      </w:r>
      <w:r w:rsidR="00AE267A" w:rsidRPr="00AE267A">
        <w:t xml:space="preserve"> = </w:t>
      </w:r>
      <w:r w:rsidR="00AE267A">
        <w:t>–0</w:t>
      </w:r>
      <w:r w:rsidR="00AE267A" w:rsidRPr="00AE267A">
        <w:t xml:space="preserve">.8931, </w:t>
      </w:r>
      <w:r w:rsidR="00AE267A" w:rsidRPr="00AE267A">
        <w:rPr>
          <w:i/>
        </w:rPr>
        <w:t>p</w:t>
      </w:r>
      <w:r w:rsidR="00AE267A" w:rsidRPr="00AE267A">
        <w:t xml:space="preserve"> = </w:t>
      </w:r>
      <w:r w:rsidR="00AE267A">
        <w:t>0</w:t>
      </w:r>
      <w:r w:rsidR="00AE267A" w:rsidRPr="00AE267A">
        <w:t>.3869)</w:t>
      </w:r>
      <w:r w:rsidR="00AE267A">
        <w:t xml:space="preserve">. However, when samples were divided into subsets according to the presence or absence of abrupt vegetation shifts at a site, sites without a sharp visible transition from riparian to upland forest exhibited a significant, 79.7% decrease from the banks to the farthest sampling distances </w:t>
      </w:r>
      <w:r w:rsidR="00AE267A" w:rsidRPr="00AE267A">
        <w:t>(</w:t>
      </w:r>
      <w:r w:rsidR="00AE267A" w:rsidRPr="00AE267A">
        <w:rPr>
          <w:i/>
        </w:rPr>
        <w:t>t</w:t>
      </w:r>
      <w:r w:rsidR="00AE267A" w:rsidRPr="00AE267A">
        <w:t xml:space="preserve"> = -9.6309, </w:t>
      </w:r>
      <w:r w:rsidR="00AE267A" w:rsidRPr="00AE267A">
        <w:rPr>
          <w:i/>
        </w:rPr>
        <w:t>p</w:t>
      </w:r>
      <w:r w:rsidR="00AE267A">
        <w:t xml:space="preserve"> &lt; 0.0001</w:t>
      </w:r>
      <w:r w:rsidR="00AE267A" w:rsidRPr="00AE267A">
        <w:t>)</w:t>
      </w:r>
      <w:r w:rsidR="00AE267A">
        <w:t xml:space="preserve">. In contrast, adult aquatic macroinvertebrates at sites with </w:t>
      </w:r>
      <w:r w:rsidR="00C9725F">
        <w:t xml:space="preserve">abrupt </w:t>
      </w:r>
      <w:r w:rsidR="00AE267A">
        <w:t xml:space="preserve">forest </w:t>
      </w:r>
      <w:r w:rsidR="00951791">
        <w:t>boundaries</w:t>
      </w:r>
      <w:r w:rsidR="00AE267A">
        <w:t xml:space="preserve"> exhibited a similar pattern to the one observed for predator abundance*biomass data at the</w:t>
      </w:r>
      <w:r w:rsidR="00C9725F">
        <w:t>se</w:t>
      </w:r>
      <w:r w:rsidR="00AE267A">
        <w:t xml:space="preserve"> same forest </w:t>
      </w:r>
      <w:r w:rsidR="00951791">
        <w:t>boundaries</w:t>
      </w:r>
      <w:r w:rsidR="00AE267A">
        <w:t xml:space="preserve"> (</w:t>
      </w:r>
      <w:r w:rsidR="001229A2">
        <w:t>Fig. 5</w:t>
      </w:r>
      <w:r w:rsidR="00AE267A">
        <w:t>), and remained at or near the levels found at the stream banks</w:t>
      </w:r>
      <w:r w:rsidR="00F5016B">
        <w:t xml:space="preserve"> (</w:t>
      </w:r>
      <w:r w:rsidR="007D1CC1">
        <w:t>Appendix B</w:t>
      </w:r>
      <w:r w:rsidR="00F5016B">
        <w:t xml:space="preserve">: </w:t>
      </w:r>
      <w:r w:rsidR="007D1CC1">
        <w:t>Fig. B</w:t>
      </w:r>
      <w:r w:rsidR="00F5016B">
        <w:t>2)</w:t>
      </w:r>
      <w:r w:rsidR="00AE267A">
        <w:t>. In fact, the average abundance*biomass of adult aquatic macroinvertebrates actually increased by 39.</w:t>
      </w:r>
      <w:r w:rsidR="0022562A">
        <w:t>9</w:t>
      </w:r>
      <w:r w:rsidR="00AE267A">
        <w:t>% from the banks to the forest edge</w:t>
      </w:r>
      <w:r w:rsidR="00707CCB">
        <w:t xml:space="preserve"> at these sites</w:t>
      </w:r>
      <w:r w:rsidR="00AE267A">
        <w:t xml:space="preserve">, </w:t>
      </w:r>
      <w:r w:rsidR="00707CCB">
        <w:t>although</w:t>
      </w:r>
      <w:r w:rsidR="00AE267A">
        <w:t xml:space="preserve"> this increase was not significant </w:t>
      </w:r>
      <w:r w:rsidR="00AE267A" w:rsidRPr="00AE267A">
        <w:t>(</w:t>
      </w:r>
      <w:r w:rsidR="00AE267A" w:rsidRPr="00AE267A">
        <w:rPr>
          <w:i/>
        </w:rPr>
        <w:t>t</w:t>
      </w:r>
      <w:r w:rsidR="00AE267A" w:rsidRPr="00AE267A">
        <w:t xml:space="preserve"> = </w:t>
      </w:r>
      <w:r w:rsidR="00AE267A">
        <w:t>0</w:t>
      </w:r>
      <w:r w:rsidR="00AE267A" w:rsidRPr="00AE267A">
        <w:t xml:space="preserve">.8457, </w:t>
      </w:r>
      <w:r w:rsidR="00AE267A" w:rsidRPr="00AE267A">
        <w:rPr>
          <w:i/>
        </w:rPr>
        <w:t>p</w:t>
      </w:r>
      <w:r w:rsidR="00AE267A" w:rsidRPr="00AE267A">
        <w:t xml:space="preserve"> = </w:t>
      </w:r>
      <w:r w:rsidR="00AE267A">
        <w:t>0</w:t>
      </w:r>
      <w:r w:rsidR="00AE267A" w:rsidRPr="00AE267A">
        <w:t>.4302)</w:t>
      </w:r>
      <w:r w:rsidR="00AE267A">
        <w:t>.</w:t>
      </w:r>
    </w:p>
    <w:p w14:paraId="08F57315" w14:textId="77777777" w:rsidR="00E4026D" w:rsidRDefault="001E759E" w:rsidP="00BD3C5F">
      <w:pPr>
        <w:pStyle w:val="Heading1"/>
      </w:pPr>
      <w:r>
        <w:t>Discussion</w:t>
      </w:r>
    </w:p>
    <w:p w14:paraId="4B4CA69F" w14:textId="6FA3567E" w:rsidR="00136EA4" w:rsidRDefault="003B3732" w:rsidP="00136EA4">
      <w:pPr>
        <w:pStyle w:val="Subtitle"/>
      </w:pPr>
      <w:r>
        <w:t>Decay curve c</w:t>
      </w:r>
      <w:r w:rsidR="00B57EC1">
        <w:t>haracteristics of stream</w:t>
      </w:r>
      <w:r w:rsidR="00136EA4">
        <w:t xml:space="preserve"> signatures</w:t>
      </w:r>
    </w:p>
    <w:p w14:paraId="56A1123A" w14:textId="441CFFB4" w:rsidR="00361F24" w:rsidRDefault="00136EA4" w:rsidP="00136EA4">
      <w:r>
        <w:lastRenderedPageBreak/>
        <w:tab/>
      </w:r>
      <w:r w:rsidR="00E24A4B">
        <w:t xml:space="preserve">The stream signature approach can be beneficial in determining the importance of ecological subsidies to donor ecosystems in a spatially-explicit </w:t>
      </w:r>
      <w:r w:rsidR="003B3732">
        <w:t>manner</w:t>
      </w:r>
      <w:r w:rsidR="00C74670">
        <w:t xml:space="preserve"> </w:t>
      </w:r>
      <w:r w:rsidR="00C74670">
        <w:fldChar w:fldCharType="begin"/>
      </w:r>
      <w:r w:rsidR="00C74670">
        <w:instrText xml:space="preserve"> ADDIN EN.CITE &lt;EndNote&gt;&lt;Cite&gt;&lt;Author&gt;Muehlbauer&lt;/Author&gt;&lt;Year&gt;2014&lt;/Year&gt;&lt;RecNum&gt;3745&lt;/RecNum&gt;&lt;DisplayText&gt;(Muehlbauer et al. 2014)&lt;/DisplayText&gt;&lt;record&gt;&lt;rec-number&gt;3745&lt;/rec-number&gt;&lt;foreign-keys&gt;&lt;key app="EN" db-id="xwsaxrrty5wxrbe5ftq5zdvo0ddrvezpfas0"&gt;3745&lt;/key&gt;&lt;/foreign-keys&gt;&lt;ref-type name="Journal Article"&gt;17&lt;/ref-type&gt;&lt;contributors&gt;&lt;authors&gt;&lt;author&gt;Muehlbauer, Jeffrey D.&lt;/author&gt;&lt;author&gt;Collins, Scott F.&lt;/author&gt;&lt;author&gt;Doyle, Martin W.&lt;/author&gt;&lt;author&gt;Tockner, Klement&lt;/author&gt;&lt;/authors&gt;&lt;/contributors&gt;&lt;titles&gt;&lt;title&gt;How wide is a stream? Spatial extent of the potential “stream signature” in terrestrial food webs using meta-analysis&lt;/title&gt;&lt;secondary-title&gt;Ecology&lt;/secondary-title&gt;&lt;/titles&gt;&lt;periodical&gt;&lt;full-title&gt;Ecology&lt;/full-title&gt;&lt;/periodical&gt;&lt;pages&gt;44–55&lt;/pages&gt;&lt;volume&gt;95&lt;/volume&gt;&lt;number&gt;1&lt;/number&gt;&lt;dates&gt;&lt;year&gt;2014&lt;/year&gt;&lt;pub-dates&gt;&lt;date&gt;2014/01/01&lt;/date&gt;&lt;/pub-dates&gt;&lt;/dates&gt;&lt;publisher&gt;Ecological Society of America&lt;/publisher&gt;&lt;isbn&gt;0012-9658&lt;/isbn&gt;&lt;urls&gt;&lt;related-urls&gt;&lt;url&gt;http://dx.doi.org/10.1890/12-1628.1&lt;/url&gt;&lt;/related-urls&gt;&lt;/urls&gt;&lt;electronic-resource-num&gt;10.1890/12-1628.1&lt;/electronic-resource-num&gt;&lt;research-notes&gt;Electronic&amp;#xD;Second chapter from my dissertation&amp;#xD;Includes the 2 appendices and the data supplement&lt;/research-notes&gt;&lt;access-date&gt;2014/01/21&lt;/access-date&gt;&lt;/record&gt;&lt;/Cite&gt;&lt;/EndNote&gt;</w:instrText>
      </w:r>
      <w:r w:rsidR="00C74670">
        <w:fldChar w:fldCharType="separate"/>
      </w:r>
      <w:r w:rsidR="00C74670">
        <w:rPr>
          <w:noProof/>
        </w:rPr>
        <w:t>(</w:t>
      </w:r>
      <w:hyperlink w:anchor="_ENREF_1_31" w:tooltip="Muehlbauer, 2014 #3745" w:history="1">
        <w:r w:rsidR="00350AB4">
          <w:rPr>
            <w:noProof/>
          </w:rPr>
          <w:t>Muehlbauer et al. 2014</w:t>
        </w:r>
      </w:hyperlink>
      <w:r w:rsidR="00C74670">
        <w:rPr>
          <w:noProof/>
        </w:rPr>
        <w:t>)</w:t>
      </w:r>
      <w:r w:rsidR="00C74670">
        <w:fldChar w:fldCharType="end"/>
      </w:r>
      <w:r w:rsidR="00E24A4B">
        <w:t xml:space="preserve">. </w:t>
      </w:r>
      <w:r w:rsidR="007D2251">
        <w:t xml:space="preserve">In stream and river ecosystems, specifically, stream signatures can be used to understand how far aquatic resources such as adult aquatic macroinvertebrates travel into the terrestrial landscape, and the extent to which terrestrial food webs depend upon these subsidies at a </w:t>
      </w:r>
      <w:r w:rsidR="00312DB6">
        <w:t>given distance from the stream.</w:t>
      </w:r>
      <w:r w:rsidR="007D2251">
        <w:t xml:space="preserve"> </w:t>
      </w:r>
      <w:commentRangeStart w:id="89"/>
      <w:r w:rsidR="007D2251">
        <w:t xml:space="preserve">Because subsidy transmission necessarily declines with distance </w:t>
      </w:r>
      <w:commentRangeEnd w:id="89"/>
      <w:r w:rsidR="000D3A30">
        <w:rPr>
          <w:rStyle w:val="CommentReference"/>
        </w:rPr>
        <w:commentReference w:id="89"/>
      </w:r>
      <w:r w:rsidR="007D2251">
        <w:t xml:space="preserve">from the donor ecosystem (in this case, the stream), understanding the nature of this decay function is </w:t>
      </w:r>
      <w:r w:rsidR="00361F24">
        <w:t xml:space="preserve">a </w:t>
      </w:r>
      <w:r w:rsidR="007D2251">
        <w:t xml:space="preserve">critical </w:t>
      </w:r>
      <w:r w:rsidR="00361F24">
        <w:t xml:space="preserve">first step </w:t>
      </w:r>
      <w:r w:rsidR="007D2251">
        <w:t>to any spatially-explicit characterization of subsidy</w:t>
      </w:r>
      <w:r w:rsidR="00D32BAE">
        <w:t xml:space="preserve"> dynamics.</w:t>
      </w:r>
    </w:p>
    <w:p w14:paraId="7C452D8F" w14:textId="7AFFC1DF" w:rsidR="007D2251" w:rsidRDefault="00361F24" w:rsidP="00136EA4">
      <w:r>
        <w:tab/>
      </w:r>
      <w:commentRangeStart w:id="90"/>
      <w:r w:rsidR="00A84B59">
        <w:t>O</w:t>
      </w:r>
      <w:r w:rsidR="00B57EC1">
        <w:t>verall s</w:t>
      </w:r>
      <w:r w:rsidR="00136EA4">
        <w:t xml:space="preserve">tream signature decay curves for both stable isotope and predator attraction data were both fit best by </w:t>
      </w:r>
      <w:r w:rsidR="00B57EC1">
        <w:t>a negative power function</w:t>
      </w:r>
      <w:r w:rsidR="00B43394">
        <w:t xml:space="preserve"> (Table 2)</w:t>
      </w:r>
      <w:r w:rsidR="003B3732">
        <w:t xml:space="preserve">, </w:t>
      </w:r>
      <w:r w:rsidR="00B57EC1">
        <w:t xml:space="preserve">in agreement with our previous meta-analysis of </w:t>
      </w:r>
      <w:r w:rsidR="0064234D">
        <w:t xml:space="preserve">~ </w:t>
      </w:r>
      <w:r w:rsidR="00B57EC1">
        <w:t xml:space="preserve">450 data points across </w:t>
      </w:r>
      <w:r w:rsidR="0064234D">
        <w:t xml:space="preserve">~ </w:t>
      </w:r>
      <w:r w:rsidR="00B57EC1">
        <w:t>100 streams</w:t>
      </w:r>
      <w:r w:rsidR="000D48E1">
        <w:t xml:space="preserve"> </w:t>
      </w:r>
      <w:r w:rsidR="00506D3D">
        <w:fldChar w:fldCharType="begin"/>
      </w:r>
      <w:r w:rsidR="0036487A">
        <w:instrText xml:space="preserve"> ADDIN EN.CITE &lt;EndNote&gt;&lt;Cite&gt;&lt;Author&gt;Muehlbauer&lt;/Author&gt;&lt;Year&gt;2014&lt;/Year&gt;&lt;RecNum&gt;3745&lt;/RecNum&gt;&lt;DisplayText&gt;(Muehlbauer et al. 2014)&lt;/DisplayText&gt;&lt;record&gt;&lt;rec-number&gt;3745&lt;/rec-number&gt;&lt;foreign-keys&gt;&lt;key app="EN" db-id="xwsaxrrty5wxrbe5ftq5zdvo0ddrvezpfas0"&gt;3745&lt;/key&gt;&lt;/foreign-keys&gt;&lt;ref-type name="Journal Article"&gt;17&lt;/ref-type&gt;&lt;contributors&gt;&lt;authors&gt;&lt;author&gt;Muehlbauer, Jeffrey D.&lt;/author&gt;&lt;author&gt;Collins, Scott F.&lt;/author&gt;&lt;author&gt;Doyle, Martin W.&lt;/author&gt;&lt;author&gt;Tockner, Klement&lt;/author&gt;&lt;/authors&gt;&lt;/contributors&gt;&lt;titles&gt;&lt;title&gt;How wide is a stream? Spatial extent of the potential “stream signature” in terrestrial food webs using meta-analysis&lt;/title&gt;&lt;secondary-title&gt;Ecology&lt;/secondary-title&gt;&lt;/titles&gt;&lt;periodical&gt;&lt;full-title&gt;Ecology&lt;/full-title&gt;&lt;/periodical&gt;&lt;pages&gt;44–55&lt;/pages&gt;&lt;volume&gt;95&lt;/volume&gt;&lt;number&gt;1&lt;/number&gt;&lt;dates&gt;&lt;year&gt;2014&lt;/year&gt;&lt;pub-dates&gt;&lt;date&gt;2014/01/01&lt;/date&gt;&lt;/pub-dates&gt;&lt;/dates&gt;&lt;publisher&gt;Ecological Society of America&lt;/publisher&gt;&lt;isbn&gt;0012-9658&lt;/isbn&gt;&lt;urls&gt;&lt;related-urls&gt;&lt;url&gt;http://dx.doi.org/10.1890/12-1628.1&lt;/url&gt;&lt;/related-urls&gt;&lt;/urls&gt;&lt;electronic-resource-num&gt;10.1890/12-1628.1&lt;/electronic-resource-num&gt;&lt;research-notes&gt;Electronic&amp;#xD;Second chapter from my dissertation&amp;#xD;Includes the 2 appendices and the data supplement&lt;/research-notes&gt;&lt;access-date&gt;2014/01/21&lt;/access-date&gt;&lt;/record&gt;&lt;/Cite&gt;&lt;/EndNote&gt;</w:instrText>
      </w:r>
      <w:r w:rsidR="00506D3D">
        <w:fldChar w:fldCharType="separate"/>
      </w:r>
      <w:r w:rsidR="0036487A">
        <w:rPr>
          <w:noProof/>
        </w:rPr>
        <w:t>(</w:t>
      </w:r>
      <w:hyperlink w:anchor="_ENREF_1_31" w:tooltip="Muehlbauer, 2014 #3745" w:history="1">
        <w:r w:rsidR="00350AB4">
          <w:rPr>
            <w:noProof/>
          </w:rPr>
          <w:t>Muehlbauer et al. 2014</w:t>
        </w:r>
      </w:hyperlink>
      <w:r w:rsidR="0036487A">
        <w:rPr>
          <w:noProof/>
        </w:rPr>
        <w:t>)</w:t>
      </w:r>
      <w:r w:rsidR="00506D3D">
        <w:fldChar w:fldCharType="end"/>
      </w:r>
      <w:r w:rsidR="00B57EC1">
        <w:t xml:space="preserve">. The current study </w:t>
      </w:r>
      <w:r w:rsidR="00A84B59">
        <w:t xml:space="preserve">increases the </w:t>
      </w:r>
      <w:r w:rsidR="007D2251">
        <w:t xml:space="preserve">available data </w:t>
      </w:r>
      <w:r w:rsidR="00A84B59">
        <w:t xml:space="preserve">on </w:t>
      </w:r>
      <w:r w:rsidR="007D2251">
        <w:t xml:space="preserve">subsidy–distance relationships </w:t>
      </w:r>
      <w:r w:rsidR="00A84B59">
        <w:t xml:space="preserve">by </w:t>
      </w:r>
      <w:r w:rsidR="007D2251">
        <w:t>more than two</w:t>
      </w:r>
      <w:r>
        <w:t>-</w:t>
      </w:r>
      <w:r w:rsidR="007D2251">
        <w:t>fold, adding</w:t>
      </w:r>
      <w:r w:rsidR="00B57EC1">
        <w:t xml:space="preserve"> </w:t>
      </w:r>
      <w:r w:rsidR="0064234D">
        <w:t xml:space="preserve">~ </w:t>
      </w:r>
      <w:r w:rsidR="00B57EC1">
        <w:t>1000 more data points and 46 additional sites worth of support for negative power curves best fitting the decay of aquatic subsidies with distance from the s</w:t>
      </w:r>
      <w:r w:rsidR="007D2251">
        <w:t xml:space="preserve">tream. In addition, whereas the dataset utilized in the meta-analysis was based primarily on </w:t>
      </w:r>
      <w:r>
        <w:t>measurements of the physical dispersal of aquatic macroinvertebrate adults</w:t>
      </w:r>
      <w:r w:rsidR="007D2251">
        <w:t xml:space="preserve"> </w:t>
      </w:r>
      <w:r>
        <w:t>as an analogue for food web incorporation</w:t>
      </w:r>
      <w:r w:rsidR="007D2251">
        <w:t xml:space="preserve">, </w:t>
      </w:r>
      <w:r>
        <w:t>the current dataset relies upon more direct food web methods: the attraction of predators to a subsidy resource and the proportion of aquatic resources in these predators’ diets based on stable isotopes. Combined with the meta-analysis</w:t>
      </w:r>
      <w:r w:rsidR="0036487A">
        <w:t xml:space="preserve"> </w:t>
      </w:r>
      <w:r w:rsidR="0036487A">
        <w:fldChar w:fldCharType="begin"/>
      </w:r>
      <w:r w:rsidR="0036487A">
        <w:instrText xml:space="preserve"> ADDIN EN.CITE &lt;EndNote&gt;&lt;Cite&gt;&lt;Author&gt;Muehlbauer&lt;/Author&gt;&lt;Year&gt;2014&lt;/Year&gt;&lt;RecNum&gt;3745&lt;/RecNum&gt;&lt;DisplayText&gt;(Muehlbauer et al. 2014)&lt;/DisplayText&gt;&lt;record&gt;&lt;rec-number&gt;3745&lt;/rec-number&gt;&lt;foreign-keys&gt;&lt;key app="EN" db-id="xwsaxrrty5wxrbe5ftq5zdvo0ddrvezpfas0"&gt;3745&lt;/key&gt;&lt;/foreign-keys&gt;&lt;ref-type name="Journal Article"&gt;17&lt;/ref-type&gt;&lt;contributors&gt;&lt;authors&gt;&lt;author&gt;Muehlbauer, Jeffrey D.&lt;/author&gt;&lt;author&gt;Collins, Scott F.&lt;/author&gt;&lt;author&gt;Doyle, Martin W.&lt;/author&gt;&lt;author&gt;Tockner, Klement&lt;/author&gt;&lt;/authors&gt;&lt;/contributors&gt;&lt;titles&gt;&lt;title&gt;How wide is a stream? Spatial extent of the potential “stream signature” in terrestrial food webs using meta-analysis&lt;/title&gt;&lt;secondary-title&gt;Ecology&lt;/secondary-title&gt;&lt;/titles&gt;&lt;periodical&gt;&lt;full-title&gt;Ecology&lt;/full-title&gt;&lt;/periodical&gt;&lt;pages&gt;44–55&lt;/pages&gt;&lt;volume&gt;95&lt;/volume&gt;&lt;number&gt;1&lt;/number&gt;&lt;dates&gt;&lt;year&gt;2014&lt;/year&gt;&lt;pub-dates&gt;&lt;date&gt;2014/01/01&lt;/date&gt;&lt;/pub-dates&gt;&lt;/dates&gt;&lt;publisher&gt;Ecological Society of America&lt;/publisher&gt;&lt;isbn&gt;0012-9658&lt;/isbn&gt;&lt;urls&gt;&lt;related-urls&gt;&lt;url&gt;http://dx.doi.org/10.1890/12-1628.1&lt;/url&gt;&lt;/related-urls&gt;&lt;/urls&gt;&lt;electronic-resource-num&gt;10.1890/12-1628.1&lt;/electronic-resource-num&gt;&lt;research-notes&gt;Electronic&amp;#xD;Second chapter from my dissertation&amp;#xD;Includes the 2 appendices and the data supplement&lt;/research-notes&gt;&lt;access-date&gt;2014/01/21&lt;/access-date&gt;&lt;/record&gt;&lt;/Cite&gt;&lt;/EndNote&gt;</w:instrText>
      </w:r>
      <w:r w:rsidR="0036487A">
        <w:fldChar w:fldCharType="separate"/>
      </w:r>
      <w:r w:rsidR="0036487A">
        <w:rPr>
          <w:noProof/>
        </w:rPr>
        <w:t>(</w:t>
      </w:r>
      <w:hyperlink w:anchor="_ENREF_1_31" w:tooltip="Muehlbauer, 2014 #3745" w:history="1">
        <w:r w:rsidR="00350AB4">
          <w:rPr>
            <w:noProof/>
          </w:rPr>
          <w:t>Muehlbauer et al. 2014</w:t>
        </w:r>
      </w:hyperlink>
      <w:r w:rsidR="0036487A">
        <w:rPr>
          <w:noProof/>
        </w:rPr>
        <w:t>)</w:t>
      </w:r>
      <w:r w:rsidR="0036487A">
        <w:fldChar w:fldCharType="end"/>
      </w:r>
      <w:r>
        <w:t>, these results strongly suggest</w:t>
      </w:r>
      <w:r w:rsidR="000D48E1">
        <w:t xml:space="preserve"> that the importance of aquatic resources to terrestrial food webs declines in a non-random </w:t>
      </w:r>
      <w:r w:rsidR="00A84B59">
        <w:t>fashion</w:t>
      </w:r>
      <w:r w:rsidR="00824568">
        <w:t xml:space="preserve"> </w:t>
      </w:r>
      <w:r w:rsidR="00824568">
        <w:fldChar w:fldCharType="begin">
          <w:fldData xml:space="preserve">PEVuZE5vdGU+PENpdGU+PEF1dGhvcj5CcmllcnM8L0F1dGhvcj48WWVhcj4yMDAyPC9ZZWFyPjxS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</w:fldData>
        </w:fldChar>
      </w:r>
      <w:r w:rsidR="00824568">
        <w:instrText xml:space="preserve"> ADDIN EN.CITE </w:instrText>
      </w:r>
      <w:r w:rsidR="00824568">
        <w:fldChar w:fldCharType="begin">
          <w:fldData xml:space="preserve">PEVuZE5vdGU+PENpdGU+PEF1dGhvcj5CcmllcnM8L0F1dGhvcj48WWVhcj4yMDAyPC9ZZWFyPjxS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</w:fldData>
        </w:fldChar>
      </w:r>
      <w:r w:rsidR="00824568">
        <w:instrText xml:space="preserve"> ADDIN EN.CITE.DATA </w:instrText>
      </w:r>
      <w:r w:rsidR="00824568">
        <w:fldChar w:fldCharType="end"/>
      </w:r>
      <w:r w:rsidR="00824568">
        <w:fldChar w:fldCharType="separate"/>
      </w:r>
      <w:r w:rsidR="00824568">
        <w:rPr>
          <w:noProof/>
        </w:rPr>
        <w:t>(</w:t>
      </w:r>
      <w:hyperlink w:anchor="_ENREF_1_7" w:tooltip="Briers, 2002 #2658" w:history="1">
        <w:r w:rsidR="00350AB4">
          <w:rPr>
            <w:noProof/>
          </w:rPr>
          <w:t>i.e., non-exponential, Briers et al. 2002</w:t>
        </w:r>
      </w:hyperlink>
      <w:r w:rsidR="00824568">
        <w:rPr>
          <w:noProof/>
        </w:rPr>
        <w:t>)</w:t>
      </w:r>
      <w:r w:rsidR="00824568">
        <w:fldChar w:fldCharType="end"/>
      </w:r>
      <w:r w:rsidR="00A84B59">
        <w:t>.</w:t>
      </w:r>
      <w:commentRangeEnd w:id="90"/>
      <w:r w:rsidR="00E16D09">
        <w:rPr>
          <w:rStyle w:val="CommentReference"/>
        </w:rPr>
        <w:commentReference w:id="90"/>
      </w:r>
    </w:p>
    <w:p w14:paraId="47D712EB" w14:textId="7112AAA7" w:rsidR="002200B9" w:rsidRDefault="007D2251" w:rsidP="00136EA4">
      <w:r>
        <w:tab/>
      </w:r>
      <w:commentRangeStart w:id="91"/>
      <w:r w:rsidR="000D48E1">
        <w:t xml:space="preserve">One important </w:t>
      </w:r>
      <w:r w:rsidR="0076424C">
        <w:t xml:space="preserve">implication </w:t>
      </w:r>
      <w:r w:rsidR="000D48E1">
        <w:t xml:space="preserve">of stream signature decay curves fitting a negative power function is that the curve declines steeply. </w:t>
      </w:r>
      <w:commentRangeEnd w:id="91"/>
      <w:r w:rsidR="00E16D09">
        <w:rPr>
          <w:rStyle w:val="CommentReference"/>
        </w:rPr>
        <w:commentReference w:id="91"/>
      </w:r>
      <w:r w:rsidR="000D48E1">
        <w:t>As a result, th</w:t>
      </w:r>
      <w:r w:rsidR="00B76733">
        <w:t xml:space="preserve">e </w:t>
      </w:r>
      <w:r w:rsidR="00361F24">
        <w:t xml:space="preserve">overall </w:t>
      </w:r>
      <w:r w:rsidR="00B76733">
        <w:t xml:space="preserve">50% stream signature </w:t>
      </w:r>
      <w:r w:rsidR="000D48E1">
        <w:t xml:space="preserve">was </w:t>
      </w:r>
      <w:r w:rsidR="000D48E1">
        <w:lastRenderedPageBreak/>
        <w:t>essentially at the stream bank at most sites; &lt;</w:t>
      </w:r>
      <w:r w:rsidR="0038071E">
        <w:t xml:space="preserve"> </w:t>
      </w:r>
      <w:r w:rsidR="000D48E1">
        <w:t>1 m from the water’s edge in terms of both predator attraction and food web metrics</w:t>
      </w:r>
      <w:r w:rsidR="00361F24">
        <w:t xml:space="preserve"> (</w:t>
      </w:r>
      <w:r w:rsidR="00AA678B">
        <w:t>Table 4</w:t>
      </w:r>
      <w:r w:rsidR="00361F24">
        <w:t>)</w:t>
      </w:r>
      <w:r w:rsidR="000D48E1">
        <w:t xml:space="preserve">. </w:t>
      </w:r>
      <w:r w:rsidR="00824568">
        <w:t xml:space="preserve">This may be due in part to some intentional aggregating behavior of adult aquatic insect subsidy donors near the stream for the purposes of mating and oviposition </w:t>
      </w:r>
      <w:r w:rsidR="00824568">
        <w:fldChar w:fldCharType="begin">
          <w:fldData xml:space="preserve">PEVuZE5vdGU+PENpdGU+PEF1dGhvcj5CcmllcnM8L0F1dGhvcj48WWVhcj4yMDAyPC9ZZWFyPjxS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</w:fldData>
        </w:fldChar>
      </w:r>
      <w:r w:rsidR="00824568">
        <w:instrText xml:space="preserve"> ADDIN EN.CITE </w:instrText>
      </w:r>
      <w:r w:rsidR="00824568">
        <w:fldChar w:fldCharType="begin">
          <w:fldData xml:space="preserve">PEVuZE5vdGU+PENpdGU+PEF1dGhvcj5CcmllcnM8L0F1dGhvcj48WWVhcj4yMDAyPC9ZZWFyPjxS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</w:fldData>
        </w:fldChar>
      </w:r>
      <w:r w:rsidR="00824568">
        <w:instrText xml:space="preserve"> ADDIN EN.CITE.DATA </w:instrText>
      </w:r>
      <w:r w:rsidR="00824568">
        <w:fldChar w:fldCharType="end"/>
      </w:r>
      <w:r w:rsidR="00824568">
        <w:fldChar w:fldCharType="separate"/>
      </w:r>
      <w:r w:rsidR="00824568">
        <w:rPr>
          <w:noProof/>
        </w:rPr>
        <w:t>(</w:t>
      </w:r>
      <w:hyperlink w:anchor="_ENREF_1_7" w:tooltip="Briers, 2002 #2658" w:history="1">
        <w:r w:rsidR="00350AB4">
          <w:rPr>
            <w:noProof/>
          </w:rPr>
          <w:t>Briers et al. 2002</w:t>
        </w:r>
      </w:hyperlink>
      <w:r w:rsidR="00824568">
        <w:rPr>
          <w:noProof/>
        </w:rPr>
        <w:t>)</w:t>
      </w:r>
      <w:r w:rsidR="00824568">
        <w:fldChar w:fldCharType="end"/>
      </w:r>
      <w:r w:rsidR="00824568">
        <w:t xml:space="preserve">, and may also reflect </w:t>
      </w:r>
      <w:r w:rsidR="00966B54">
        <w:t xml:space="preserve">a predator response to preferentially capitalize on these relatively high-nutrient resources, as exemplified by the attraction of predators to stream banks </w:t>
      </w:r>
      <w:r w:rsidR="00966B54">
        <w:fldChar w:fldCharType="begin"/>
      </w:r>
      <w:r w:rsidR="001D4C96">
        <w:instrText xml:space="preserve"> ADDIN EN.CITE &lt;EndNote&gt;&lt;Cite&gt;&lt;Author&gt;Henschel&lt;/Author&gt;&lt;Year&gt;1996&lt;/Year&gt;&lt;RecNum&gt;2607&lt;/RecNum&gt;&lt;DisplayText&gt;(Henschel et al. 1996)&lt;/DisplayText&gt;&lt;record&gt;&lt;rec-number&gt;2607&lt;/rec-number&gt;&lt;foreign-keys&gt;&lt;key app="EN" db-id="xwsaxrrty5wxrbe5ftq5zdvo0ddrvezpfas0"&gt;2607&lt;/key&gt;&lt;/foreign-keys&gt;&lt;ref-type name="Journal Article"&gt;17&lt;/ref-type&gt;&lt;contributors&gt;&lt;authors&gt;&lt;author&gt;Henschel, Joh R.&lt;/author&gt;&lt;author&gt;Stumpf, H.&lt;/author&gt;&lt;author&gt;Mahsberg, D.&lt;/author&gt;&lt;/authors&gt;&lt;/contributors&gt;&lt;titles&gt;&lt;title&gt;Increase of arachnid abundance and biomass at water shores&lt;/title&gt;&lt;secondary-title&gt;Revue Suisse de Zoologie&lt;/secondary-title&gt;&lt;/titles&gt;&lt;periodical&gt;&lt;full-title&gt;Revue Suisse de Zoologie&lt;/full-title&gt;&lt;/periodical&gt;&lt;pages&gt;269–278&lt;/pages&gt;&lt;volume&gt;volume hors série&lt;/volume&gt;&lt;number&gt;1 &amp;amp; 2&lt;/number&gt;&lt;dates&gt;&lt;year&gt;1996&lt;/year&gt;&lt;/dates&gt;&lt;urls&gt;&lt;/urls&gt;&lt;research-notes&gt;Electronic&amp;#xD;Print&amp;#xD;Cited in Henschel et al. (2004) as having found spider density decreases from the stream in a smaller stream (in comparison to the large, Main River in that paper).&amp;#xD;Abundance and biomass of spiders and other (Coleopteran, mostly) predators in nettle patches at 0 and 30-50 m from river.  &amp;#xD;Main River system in Bavaria (plus tributaries).  9 sites total, across many different towns in the region. &lt;/research-notes&gt;&lt;/record&gt;&lt;/Cite&gt;&lt;/EndNote&gt;</w:instrText>
      </w:r>
      <w:r w:rsidR="00966B54">
        <w:fldChar w:fldCharType="separate"/>
      </w:r>
      <w:r w:rsidR="00966B54">
        <w:rPr>
          <w:noProof/>
        </w:rPr>
        <w:t>(</w:t>
      </w:r>
      <w:hyperlink w:anchor="_ENREF_1_24" w:tooltip="Henschel, 1996 #2607" w:history="1">
        <w:r w:rsidR="00350AB4">
          <w:rPr>
            <w:noProof/>
          </w:rPr>
          <w:t>Henschel et al. 1996</w:t>
        </w:r>
      </w:hyperlink>
      <w:r w:rsidR="00966B54">
        <w:rPr>
          <w:noProof/>
        </w:rPr>
        <w:t>)</w:t>
      </w:r>
      <w:r w:rsidR="00966B54">
        <w:fldChar w:fldCharType="end"/>
      </w:r>
      <w:r w:rsidR="00966B54">
        <w:t xml:space="preserve">. </w:t>
      </w:r>
      <w:r w:rsidR="00824568">
        <w:t>Thus, the abundant focus in the resource subsidy literature on sampling within 1</w:t>
      </w:r>
      <w:r w:rsidR="00824568">
        <w:rPr>
          <w:rFonts w:cs="Times New Roman"/>
        </w:rPr>
        <w:t>–</w:t>
      </w:r>
      <w:r w:rsidR="00824568">
        <w:t xml:space="preserve">10 m of stream banks </w:t>
      </w:r>
      <w:r w:rsidR="00824568">
        <w:fldChar w:fldCharType="begin"/>
      </w:r>
      <w:r w:rsidR="00824568">
        <w:instrText xml:space="preserve"> ADDIN EN.CITE &lt;EndNote&gt;&lt;Cite&gt;&lt;Author&gt;Sabo&lt;/Author&gt;&lt;Year&gt;2012&lt;/Year&gt;&lt;RecNum&gt;2670&lt;/RecNum&gt;&lt;DisplayText&gt;(Sabo and Hagen 2012)&lt;/DisplayText&gt;&lt;record&gt;&lt;rec-number&gt;2670&lt;/rec-number&gt;&lt;foreign-keys&gt;&lt;key app="EN" db-id="xwsaxrrty5wxrbe5ftq5zdvo0ddrvezpfas0"&gt;2670&lt;/key&gt;&lt;/foreign-keys&gt;&lt;ref-type name="Journal Article"&gt;17&lt;/ref-type&gt;&lt;contributors&gt;&lt;authors&gt;&lt;author&gt;Sabo, John L.&lt;/author&gt;&lt;author&gt;Hagen, Elizabeth M.&lt;/author&gt;&lt;/authors&gt;&lt;/contributors&gt;&lt;titles&gt;&lt;title&gt;A network theory for resource exchange between rivers and their watersheds&lt;/title&gt;&lt;secondary-title&gt;Water Resources Research&lt;/secondary-title&gt;&lt;/titles&gt;&lt;periodical&gt;&lt;full-title&gt;Water Resources Research&lt;/full-title&gt;&lt;/periodical&gt;&lt;pages&gt;W04515&lt;/pages&gt;&lt;volume&gt;48&lt;/volume&gt;&lt;dates&gt;&lt;year&gt;2012&lt;/year&gt;&lt;/dates&gt;&lt;urls&gt;&lt;related-urls&gt;&lt;url&gt;http://www.agu.org/journals/wr/wr1204/2011WR010703/2011WR010703.pdf&lt;/url&gt;&lt;/related-urls&gt;&lt;/urls&gt;&lt;electronic-resource-num&gt;10.1029/2011WR010703 &lt;/electronic-resource-num&gt;&lt;research-notes&gt; &lt;/research-notes&gt;&lt;/record&gt;&lt;/Cite&gt;&lt;/EndNote&gt;</w:instrText>
      </w:r>
      <w:r w:rsidR="00824568">
        <w:fldChar w:fldCharType="separate"/>
      </w:r>
      <w:r w:rsidR="00824568">
        <w:rPr>
          <w:noProof/>
        </w:rPr>
        <w:t>(</w:t>
      </w:r>
      <w:hyperlink w:anchor="_ENREF_1_47" w:tooltip="Sabo, 2012 #2670" w:history="1">
        <w:r w:rsidR="00350AB4">
          <w:rPr>
            <w:noProof/>
          </w:rPr>
          <w:t>Sabo and Hagen 2012</w:t>
        </w:r>
      </w:hyperlink>
      <w:r w:rsidR="00824568">
        <w:rPr>
          <w:noProof/>
        </w:rPr>
        <w:t>)</w:t>
      </w:r>
      <w:r w:rsidR="00824568">
        <w:fldChar w:fldCharType="end"/>
      </w:r>
      <w:r w:rsidR="00824568">
        <w:t xml:space="preserve"> is </w:t>
      </w:r>
      <w:del w:id="92" w:author="Kennedy, Theodore" w:date="2016-02-08T06:23:00Z">
        <w:r w:rsidR="00A15AA2" w:rsidDel="00E16D09">
          <w:delText xml:space="preserve">indeed </w:delText>
        </w:r>
      </w:del>
      <w:ins w:id="93" w:author="Kennedy, Theodore" w:date="2016-02-08T06:23:00Z">
        <w:r w:rsidR="00E16D09">
          <w:t xml:space="preserve">warranted and </w:t>
        </w:r>
      </w:ins>
      <w:r w:rsidR="00824568">
        <w:t xml:space="preserve">likely </w:t>
      </w:r>
      <w:del w:id="94" w:author="Kennedy, Theodore" w:date="2016-02-08T06:23:00Z">
        <w:r w:rsidR="00824568" w:rsidDel="00E16D09">
          <w:delText xml:space="preserve">to be </w:delText>
        </w:r>
      </w:del>
      <w:r w:rsidR="00824568">
        <w:t>captur</w:t>
      </w:r>
      <w:ins w:id="95" w:author="Kennedy, Theodore" w:date="2016-02-08T06:23:00Z">
        <w:r w:rsidR="00E16D09">
          <w:t>es</w:t>
        </w:r>
      </w:ins>
      <w:del w:id="96" w:author="Kennedy, Theodore" w:date="2016-02-08T06:23:00Z">
        <w:r w:rsidR="00824568" w:rsidDel="00E16D09">
          <w:delText>ing</w:delText>
        </w:r>
      </w:del>
      <w:r w:rsidR="00824568">
        <w:t xml:space="preserve"> the majority of the subsidy signal. </w:t>
      </w:r>
      <w:r w:rsidR="002200B9">
        <w:t>H</w:t>
      </w:r>
      <w:r w:rsidR="000D48E1">
        <w:t xml:space="preserve">owever, the long tail of the decay curve also means that aquatic resources are still found in food webs that are typically conceived </w:t>
      </w:r>
      <w:r w:rsidR="00A84B59">
        <w:t xml:space="preserve">of </w:t>
      </w:r>
      <w:r w:rsidR="000D48E1">
        <w:t>as being entirely terrestrial</w:t>
      </w:r>
      <w:r w:rsidR="002200B9">
        <w:t xml:space="preserve">; for instance, stable isotope results </w:t>
      </w:r>
      <w:r w:rsidR="007300F7">
        <w:t>indicate</w:t>
      </w:r>
      <w:r w:rsidR="002200B9">
        <w:t xml:space="preserve"> that terrestrial arthropod predators </w:t>
      </w:r>
      <w:r w:rsidR="007300F7">
        <w:t>35</w:t>
      </w:r>
      <w:r w:rsidR="002200B9">
        <w:t xml:space="preserve">0 m from the </w:t>
      </w:r>
      <w:ins w:id="97" w:author="Kennedy, Theodore" w:date="2016-02-08T06:23:00Z">
        <w:r w:rsidR="00E16D09">
          <w:t xml:space="preserve">water’s edge </w:t>
        </w:r>
      </w:ins>
      <w:del w:id="98" w:author="Kennedy, Theodore" w:date="2016-02-08T06:23:00Z">
        <w:r w:rsidR="002200B9" w:rsidDel="00E16D09">
          <w:delText xml:space="preserve">stream </w:delText>
        </w:r>
      </w:del>
      <w:ins w:id="99" w:author="Kennedy, Theodore" w:date="2016-02-08T06:24:00Z">
        <w:r w:rsidR="00E16D09">
          <w:t xml:space="preserve">, </w:t>
        </w:r>
      </w:ins>
      <w:del w:id="100" w:author="Kennedy, Theodore" w:date="2016-02-08T06:24:00Z">
        <w:r w:rsidR="002200B9" w:rsidDel="00E16D09">
          <w:delText>(</w:delText>
        </w:r>
      </w:del>
      <w:r w:rsidR="00C74670">
        <w:t xml:space="preserve">generally </w:t>
      </w:r>
      <w:r w:rsidR="002200B9">
        <w:t xml:space="preserve">well into </w:t>
      </w:r>
      <w:ins w:id="101" w:author="Kennedy, Theodore" w:date="2016-02-08T06:24:00Z">
        <w:r w:rsidR="00E16D09">
          <w:t xml:space="preserve">the traditional </w:t>
        </w:r>
      </w:ins>
      <w:r w:rsidR="002200B9">
        <w:t>upland ecosystems</w:t>
      </w:r>
      <w:ins w:id="102" w:author="Kennedy, Theodore" w:date="2016-02-08T06:24:00Z">
        <w:r w:rsidR="00E16D09">
          <w:t>,</w:t>
        </w:r>
      </w:ins>
      <w:del w:id="103" w:author="Kennedy, Theodore" w:date="2016-02-08T06:24:00Z">
        <w:r w:rsidR="002200B9" w:rsidDel="00E16D09">
          <w:delText>)</w:delText>
        </w:r>
      </w:del>
      <w:r w:rsidR="002200B9">
        <w:t xml:space="preserve"> still derive </w:t>
      </w:r>
      <w:r w:rsidR="0064234D">
        <w:t xml:space="preserve">~ </w:t>
      </w:r>
      <w:r w:rsidR="002200B9">
        <w:t>10% of their energy from aquatic sources.</w:t>
      </w:r>
    </w:p>
    <w:p w14:paraId="20FD9EBC" w14:textId="77777777" w:rsidR="00136EA4" w:rsidRDefault="00C5607D" w:rsidP="00136EA4">
      <w:pPr>
        <w:pStyle w:val="Subtitle"/>
      </w:pPr>
      <w:r>
        <w:t>Stream orders</w:t>
      </w:r>
      <w:r w:rsidR="00136EA4">
        <w:t xml:space="preserve"> and ecosystem size</w:t>
      </w:r>
    </w:p>
    <w:p w14:paraId="3CBF5236" w14:textId="21F38974" w:rsidR="00C94715" w:rsidRDefault="00C5607D" w:rsidP="00C5607D">
      <w:r>
        <w:tab/>
      </w:r>
      <w:commentRangeStart w:id="104"/>
      <w:r>
        <w:t xml:space="preserve">We </w:t>
      </w:r>
      <w:del w:id="105" w:author="Kennedy, Theodore" w:date="2016-02-08T06:24:00Z">
        <w:r w:rsidDel="00E16D09">
          <w:delText xml:space="preserve">had </w:delText>
        </w:r>
      </w:del>
      <w:r>
        <w:t xml:space="preserve">predicted that the stream signature would be lower in small streams and large rivers relative to middle-order streams due to differences in ecosystem size and productivity gradients, respectively. </w:t>
      </w:r>
      <w:commentRangeEnd w:id="104"/>
      <w:r w:rsidR="003A788D">
        <w:rPr>
          <w:rStyle w:val="CommentReference"/>
        </w:rPr>
        <w:commentReference w:id="104"/>
      </w:r>
      <w:commentRangeStart w:id="106"/>
      <w:r>
        <w:t xml:space="preserve">The first of these predictions </w:t>
      </w:r>
      <w:commentRangeEnd w:id="106"/>
      <w:r w:rsidR="003A788D">
        <w:rPr>
          <w:rStyle w:val="CommentReference"/>
        </w:rPr>
        <w:commentReference w:id="106"/>
      </w:r>
      <w:r>
        <w:t xml:space="preserve">was borne out well by both the predator attraction and stable isotope data, as </w:t>
      </w:r>
      <w:r w:rsidR="006542D3">
        <w:t xml:space="preserve">the </w:t>
      </w:r>
      <w:r w:rsidR="00BC74D6">
        <w:t>10%</w:t>
      </w:r>
      <w:r>
        <w:t xml:space="preserve"> stream signatures in 1</w:t>
      </w:r>
      <w:r w:rsidRPr="00C5607D">
        <w:rPr>
          <w:vertAlign w:val="superscript"/>
        </w:rPr>
        <w:t>st</w:t>
      </w:r>
      <w:r>
        <w:t>–2</w:t>
      </w:r>
      <w:r w:rsidRPr="00C5607D">
        <w:rPr>
          <w:vertAlign w:val="superscript"/>
        </w:rPr>
        <w:t>nd</w:t>
      </w:r>
      <w:r>
        <w:t xml:space="preserve"> order, headwater streams w</w:t>
      </w:r>
      <w:r w:rsidR="008D4D4F">
        <w:t>ere</w:t>
      </w:r>
      <w:r>
        <w:t xml:space="preserve"> </w:t>
      </w:r>
      <w:ins w:id="107" w:author="Kennedy, Theodore" w:date="2016-02-08T07:31:00Z">
        <w:r w:rsidR="003A788D">
          <w:t>10-100 times</w:t>
        </w:r>
      </w:ins>
      <w:del w:id="108" w:author="Kennedy, Theodore" w:date="2016-02-08T07:31:00Z">
        <w:r w:rsidDel="003A788D">
          <w:delText>1–2 orders of magnitude</w:delText>
        </w:r>
      </w:del>
      <w:r>
        <w:t xml:space="preserve"> </w:t>
      </w:r>
      <w:commentRangeStart w:id="109"/>
      <w:r>
        <w:t xml:space="preserve">lower </w:t>
      </w:r>
      <w:commentRangeEnd w:id="109"/>
      <w:r w:rsidR="003A788D">
        <w:rPr>
          <w:rStyle w:val="CommentReference"/>
        </w:rPr>
        <w:commentReference w:id="109"/>
      </w:r>
      <w:r>
        <w:t xml:space="preserve">than in </w:t>
      </w:r>
      <w:r w:rsidR="006542D3">
        <w:t>larger</w:t>
      </w:r>
      <w:r>
        <w:t xml:space="preserve"> stream sizes (</w:t>
      </w:r>
      <w:r w:rsidR="00AA678B">
        <w:t>Table 4</w:t>
      </w:r>
      <w:r>
        <w:t xml:space="preserve">). </w:t>
      </w:r>
      <w:r w:rsidR="001225DA">
        <w:t xml:space="preserve">This is also consistent with meta-analysis results </w:t>
      </w:r>
      <w:r w:rsidR="00506D3D">
        <w:fldChar w:fldCharType="begin"/>
      </w:r>
      <w:r w:rsidR="00B97598">
        <w:instrText xml:space="preserve"> ADDIN EN.CITE &lt;EndNote&gt;&lt;Cite&gt;&lt;Author&gt;Muehlbauer&lt;/Author&gt;&lt;Year&gt;2014&lt;/Year&gt;&lt;RecNum&gt;3745&lt;/RecNum&gt;&lt;DisplayText&gt;(Muehlbauer et al. 2014)&lt;/DisplayText&gt;&lt;record&gt;&lt;rec-number&gt;3745&lt;/rec-number&gt;&lt;foreign-keys&gt;&lt;key app="EN" db-id="xwsaxrrty5wxrbe5ftq5zdvo0ddrvezpfas0"&gt;3745&lt;/key&gt;&lt;/foreign-keys&gt;&lt;ref-type name="Journal Article"&gt;17&lt;/ref-type&gt;&lt;contributors&gt;&lt;authors&gt;&lt;author&gt;Muehlbauer, Jeffrey D.&lt;/author&gt;&lt;author&gt;Collins, Scott F.&lt;/author&gt;&lt;author&gt;Doyle, Martin W.&lt;/author&gt;&lt;author&gt;Tockner, Klement&lt;/author&gt;&lt;/authors&gt;&lt;/contributors&gt;&lt;titles&gt;&lt;title&gt;How wide is a stream? Spatial extent of the potential “stream signature” in terrestrial food webs using meta-analysis&lt;/title&gt;&lt;secondary-title&gt;Ecology&lt;/secondary-title&gt;&lt;/titles&gt;&lt;periodical&gt;&lt;full-title&gt;Ecology&lt;/full-title&gt;&lt;/periodical&gt;&lt;pages&gt;44–55&lt;/pages&gt;&lt;volume&gt;95&lt;/volume&gt;&lt;number&gt;1&lt;/number&gt;&lt;dates&gt;&lt;year&gt;2014&lt;/year&gt;&lt;pub-dates&gt;&lt;date&gt;2014/01/01&lt;/date&gt;&lt;/pub-dates&gt;&lt;/dates&gt;&lt;publisher&gt;Ecological Society of America&lt;/publisher&gt;&lt;isbn&gt;0012-9658&lt;/isbn&gt;&lt;urls&gt;&lt;related-urls&gt;&lt;url&gt;http://dx.doi.org/10.1890/12-1628.1&lt;/url&gt;&lt;/related-urls&gt;&lt;/urls&gt;&lt;electronic-resource-num&gt;10.1890/12-1628.1&lt;/electronic-resource-num&gt;&lt;research-notes&gt;Electronic&amp;#xD;Second chapter from my dissertation&amp;#xD;Includes the 2 appendices and the data supplement&lt;/research-notes&gt;&lt;access-date&gt;2014/01/21&lt;/access-date&gt;&lt;/record&gt;&lt;/Cite&gt;&lt;/EndNote&gt;</w:instrText>
      </w:r>
      <w:r w:rsidR="00506D3D">
        <w:fldChar w:fldCharType="separate"/>
      </w:r>
      <w:r w:rsidR="00B97598">
        <w:rPr>
          <w:noProof/>
        </w:rPr>
        <w:t>(</w:t>
      </w:r>
      <w:hyperlink w:anchor="_ENREF_1_31" w:tooltip="Muehlbauer, 2014 #3745" w:history="1">
        <w:r w:rsidR="00350AB4">
          <w:rPr>
            <w:noProof/>
          </w:rPr>
          <w:t>Muehlbauer et al. 2014</w:t>
        </w:r>
      </w:hyperlink>
      <w:r w:rsidR="00B97598">
        <w:rPr>
          <w:noProof/>
        </w:rPr>
        <w:t>)</w:t>
      </w:r>
      <w:r w:rsidR="00506D3D">
        <w:fldChar w:fldCharType="end"/>
      </w:r>
      <w:r w:rsidR="001225DA">
        <w:t xml:space="preserve">. Further, a majority of the smallest stream sites were precluded from stream signature analysis </w:t>
      </w:r>
      <w:r w:rsidR="00602ADF">
        <w:t xml:space="preserve">because they did not show </w:t>
      </w:r>
      <w:proofErr w:type="gramStart"/>
      <w:r w:rsidR="00602ADF">
        <w:t>a decay</w:t>
      </w:r>
      <w:proofErr w:type="gramEnd"/>
      <w:r w:rsidR="00602ADF">
        <w:t xml:space="preserve"> in predator abundance*biomass or in percent aquatic stable isotope proportions with distance from the stream (</w:t>
      </w:r>
      <w:r w:rsidR="004A0E50">
        <w:t>Table 1</w:t>
      </w:r>
      <w:r w:rsidR="00F5016B">
        <w:t xml:space="preserve">, </w:t>
      </w:r>
      <w:r w:rsidR="007D1CC1">
        <w:t>Appendix B</w:t>
      </w:r>
      <w:r w:rsidR="00F5016B">
        <w:t xml:space="preserve">: </w:t>
      </w:r>
      <w:r w:rsidR="007D1CC1">
        <w:t>Fig. B</w:t>
      </w:r>
      <w:r w:rsidR="00F5016B">
        <w:t>1</w:t>
      </w:r>
      <w:r w:rsidR="00602ADF">
        <w:t xml:space="preserve">). </w:t>
      </w:r>
      <w:commentRangeStart w:id="110"/>
      <w:r w:rsidR="00EC70DF">
        <w:t xml:space="preserve">To some extent, a non-decaying effect in the stable isotope data for these small streams could </w:t>
      </w:r>
      <w:del w:id="111" w:author="Kennedy, Theodore" w:date="2016-02-08T07:36:00Z">
        <w:r w:rsidR="00EC70DF" w:rsidDel="00F70CF5">
          <w:delText xml:space="preserve">be due to </w:delText>
        </w:r>
      </w:del>
      <w:ins w:id="112" w:author="Kennedy, Theodore" w:date="2016-02-08T07:36:00Z">
        <w:r w:rsidR="00F70CF5">
          <w:t xml:space="preserve">result from </w:t>
        </w:r>
      </w:ins>
      <w:r w:rsidR="00EC70DF">
        <w:t xml:space="preserve">increased allochthonous resource use by </w:t>
      </w:r>
      <w:r w:rsidR="00EC70DF">
        <w:lastRenderedPageBreak/>
        <w:t xml:space="preserve">the aquatic invertebrates in such streams, impeding the calculation of stream signatures based on a presumed difference between aquatic and terrestrial resources. </w:t>
      </w:r>
      <w:commentRangeEnd w:id="110"/>
      <w:r w:rsidR="00F70CF5">
        <w:rPr>
          <w:rStyle w:val="CommentReference"/>
        </w:rPr>
        <w:commentReference w:id="110"/>
      </w:r>
      <w:r w:rsidR="00EC70DF">
        <w:t xml:space="preserve">However, this cannot explain the similar limited or non-response exhibited by the predator attraction abundance*biomass metric. </w:t>
      </w:r>
      <w:r w:rsidR="00602ADF">
        <w:t xml:space="preserve">In essence, these “non-decaying” sites showed either no support for the stream resource having any effect on terrestrial food webs, or else exerted such a strong influence that the effect of the aquatic signal did not decrease within the spatial extent of the lateral sampling transect. Based on the sharp drop of the </w:t>
      </w:r>
      <w:r w:rsidR="006542D3">
        <w:t xml:space="preserve">predominant overall </w:t>
      </w:r>
      <w:r w:rsidR="00602ADF">
        <w:t>ne</w:t>
      </w:r>
      <w:r w:rsidR="00824568">
        <w:t>gative power function within the first few meters</w:t>
      </w:r>
      <w:r w:rsidR="00602ADF">
        <w:t xml:space="preserve"> of the stream </w:t>
      </w:r>
      <w:r w:rsidR="00EA5B99">
        <w:t xml:space="preserve">for those sites where such a curve could actually be fit, </w:t>
      </w:r>
      <w:r w:rsidR="00602ADF">
        <w:t>and the explicit effort made to sample at laterally-extensive distances throughout this study, the first case seems</w:t>
      </w:r>
      <w:r w:rsidR="003B3732">
        <w:t xml:space="preserve"> </w:t>
      </w:r>
      <w:r w:rsidR="00602ADF">
        <w:t xml:space="preserve">more likely, suggesting that </w:t>
      </w:r>
      <w:r w:rsidR="0038071E">
        <w:t>1</w:t>
      </w:r>
      <w:r w:rsidR="0038071E" w:rsidRPr="0038071E">
        <w:rPr>
          <w:vertAlign w:val="superscript"/>
        </w:rPr>
        <w:t>st</w:t>
      </w:r>
      <w:r w:rsidR="00B74FA9">
        <w:t>–2</w:t>
      </w:r>
      <w:r w:rsidR="00BE3F1E" w:rsidRPr="00BE3F1E">
        <w:rPr>
          <w:vertAlign w:val="superscript"/>
        </w:rPr>
        <w:t>nd</w:t>
      </w:r>
      <w:r w:rsidR="00B74FA9">
        <w:t xml:space="preserve"> order, headwaters</w:t>
      </w:r>
      <w:r w:rsidR="00602ADF">
        <w:t xml:space="preserve"> stream</w:t>
      </w:r>
      <w:r w:rsidR="00B74FA9">
        <w:t>s</w:t>
      </w:r>
      <w:r w:rsidR="00602ADF">
        <w:t xml:space="preserve"> have a negligible effect on</w:t>
      </w:r>
      <w:r w:rsidR="00C94715">
        <w:t xml:space="preserve"> terrestrial predator food webs </w:t>
      </w:r>
      <w:commentRangeStart w:id="113"/>
      <w:r w:rsidR="00C94715">
        <w:t xml:space="preserve">beyond a short distance </w:t>
      </w:r>
      <w:commentRangeEnd w:id="113"/>
      <w:r w:rsidR="00F70CF5">
        <w:rPr>
          <w:rStyle w:val="CommentReference"/>
        </w:rPr>
        <w:commentReference w:id="113"/>
      </w:r>
      <w:r w:rsidR="00C94715">
        <w:t>from the stream</w:t>
      </w:r>
      <w:r w:rsidR="0000290A">
        <w:t>.</w:t>
      </w:r>
      <w:r w:rsidR="00E87A16">
        <w:t xml:space="preserve"> </w:t>
      </w:r>
    </w:p>
    <w:p w14:paraId="12C1B923" w14:textId="0EFF2829" w:rsidR="00C5607D" w:rsidRDefault="00602ADF" w:rsidP="00C5607D">
      <w:r>
        <w:tab/>
      </w:r>
      <w:r w:rsidR="005B6309">
        <w:t>Contrary to our prediction, t</w:t>
      </w:r>
      <w:r w:rsidR="00C5607D">
        <w:t xml:space="preserve">he stream signature was not substantially different </w:t>
      </w:r>
      <w:r w:rsidR="003B3732">
        <w:t>across</w:t>
      </w:r>
      <w:r w:rsidR="00B74FA9">
        <w:t xml:space="preserve"> </w:t>
      </w:r>
      <w:r w:rsidR="00C5607D">
        <w:t>3</w:t>
      </w:r>
      <w:r w:rsidR="00C5607D" w:rsidRPr="00C5607D">
        <w:rPr>
          <w:vertAlign w:val="superscript"/>
        </w:rPr>
        <w:t>rd</w:t>
      </w:r>
      <w:r w:rsidR="00C5607D">
        <w:t>–</w:t>
      </w:r>
      <w:r>
        <w:t>7</w:t>
      </w:r>
      <w:r w:rsidR="00C5607D" w:rsidRPr="00C5607D">
        <w:rPr>
          <w:vertAlign w:val="superscript"/>
        </w:rPr>
        <w:t>th</w:t>
      </w:r>
      <w:r w:rsidR="00C5607D">
        <w:t xml:space="preserve"> order rivers, in spite of these sites encompassing ecosystems ranging from </w:t>
      </w:r>
      <w:r w:rsidR="008D4D4F">
        <w:t xml:space="preserve">the </w:t>
      </w:r>
      <w:r w:rsidR="00C5607D">
        <w:t xml:space="preserve">5 m wide Ball Creek in the North Carolina mountains </w:t>
      </w:r>
      <w:r w:rsidR="003B3732">
        <w:t xml:space="preserve">(USA) </w:t>
      </w:r>
      <w:r w:rsidR="00C5607D">
        <w:t>to the 60</w:t>
      </w:r>
      <w:r w:rsidR="001225DA">
        <w:t>0 m wide Danube River in Europe</w:t>
      </w:r>
      <w:r w:rsidR="006542D3">
        <w:t xml:space="preserve"> (</w:t>
      </w:r>
      <w:r w:rsidR="00AA678B">
        <w:t>Table 4</w:t>
      </w:r>
      <w:r w:rsidR="00743EF1">
        <w:t>, Appendix A: Table</w:t>
      </w:r>
      <w:r w:rsidR="006542D3">
        <w:t xml:space="preserve"> </w:t>
      </w:r>
      <w:r w:rsidR="00743EF1">
        <w:t>A</w:t>
      </w:r>
      <w:r w:rsidR="006542D3">
        <w:t>1</w:t>
      </w:r>
      <w:r w:rsidR="001B2400">
        <w:t>, Fig. A1</w:t>
      </w:r>
      <w:r w:rsidR="006542D3">
        <w:t>)</w:t>
      </w:r>
      <w:r w:rsidR="001225DA">
        <w:t xml:space="preserve">. </w:t>
      </w:r>
      <w:r w:rsidR="003E77B4">
        <w:t xml:space="preserve">We had expected middle-order </w:t>
      </w:r>
      <w:proofErr w:type="gramStart"/>
      <w:r w:rsidR="003E77B4">
        <w:t>rivers</w:t>
      </w:r>
      <w:proofErr w:type="gramEnd"/>
      <w:r w:rsidR="003E77B4">
        <w:t xml:space="preserve"> to have larger stream signatures than the largest rivers, based on presumed decreases in the ratio of aquatic to terrestrial productivity along this gradient. </w:t>
      </w:r>
      <w:commentRangeStart w:id="114"/>
      <w:r w:rsidR="003E77B4">
        <w:t xml:space="preserve">Instead, the only </w:t>
      </w:r>
      <w:r w:rsidR="00C82B6C">
        <w:t>consistent</w:t>
      </w:r>
      <w:r w:rsidR="003E77B4">
        <w:t xml:space="preserve"> differences in stream signatures were between the smallest streams versus the remaining rivers all grouped together,</w:t>
      </w:r>
      <w:r w:rsidR="00430A44">
        <w:t xml:space="preserve"> suggest</w:t>
      </w:r>
      <w:r w:rsidR="003E77B4">
        <w:t>ing</w:t>
      </w:r>
      <w:r w:rsidR="00430A44">
        <w:t xml:space="preserve"> that stream ecosystem size exerts a non-linear effect on the transmission of ecological subsidies from streams and rivers to the terrestrial landscape. </w:t>
      </w:r>
      <w:commentRangeEnd w:id="114"/>
      <w:r w:rsidR="00F70CF5">
        <w:rPr>
          <w:rStyle w:val="CommentReference"/>
        </w:rPr>
        <w:commentReference w:id="114"/>
      </w:r>
      <w:r w:rsidR="00430A44">
        <w:t xml:space="preserve">Above a certain size (apparently </w:t>
      </w:r>
      <w:r w:rsidR="0064234D">
        <w:t xml:space="preserve">~ </w:t>
      </w:r>
      <w:r w:rsidR="00430A44">
        <w:t xml:space="preserve">5 m, </w:t>
      </w:r>
      <w:r w:rsidR="006542D3">
        <w:t xml:space="preserve">or </w:t>
      </w:r>
      <w:r w:rsidR="00430A44">
        <w:t>3</w:t>
      </w:r>
      <w:r w:rsidR="00430A44" w:rsidRPr="00430A44">
        <w:rPr>
          <w:vertAlign w:val="superscript"/>
        </w:rPr>
        <w:t>rd</w:t>
      </w:r>
      <w:r w:rsidR="00430A44">
        <w:t xml:space="preserve"> order channels), increases in channel width and potentially concomitant changes in emergent insect productivity </w:t>
      </w:r>
      <w:r w:rsidR="00B74FA9">
        <w:t>appear to lose influence</w:t>
      </w:r>
      <w:r w:rsidR="00430A44">
        <w:t xml:space="preserve"> in terms</w:t>
      </w:r>
      <w:r w:rsidR="006A1190">
        <w:t xml:space="preserve"> </w:t>
      </w:r>
      <w:r w:rsidR="00430A44">
        <w:t xml:space="preserve">of the distance at which this aquatic resource is important to the terrestrial landscape. </w:t>
      </w:r>
      <w:r w:rsidR="00796073">
        <w:t xml:space="preserve">One possible explanation for this </w:t>
      </w:r>
      <w:r w:rsidR="00796073">
        <w:lastRenderedPageBreak/>
        <w:t xml:space="preserve">discrepancy between the smallest streams and all other streams and rivers may be that nearly all emergent aquatic resources are immediately </w:t>
      </w:r>
      <w:commentRangeStart w:id="115"/>
      <w:r w:rsidR="00796073">
        <w:t>subsumed</w:t>
      </w:r>
      <w:commentRangeEnd w:id="115"/>
      <w:r w:rsidR="00F70CF5">
        <w:rPr>
          <w:rStyle w:val="CommentReference"/>
        </w:rPr>
        <w:commentReference w:id="115"/>
      </w:r>
      <w:r w:rsidR="00796073">
        <w:t xml:space="preserve"> at or above the water surface</w:t>
      </w:r>
      <w:r w:rsidR="003B3732">
        <w:t xml:space="preserve"> in the smallest streams</w:t>
      </w:r>
      <w:r w:rsidR="0000290A">
        <w:t xml:space="preserve">. </w:t>
      </w:r>
      <w:r w:rsidR="00B74FA9">
        <w:t xml:space="preserve">For instance, </w:t>
      </w:r>
      <w:r w:rsidR="00796073">
        <w:t xml:space="preserve">in Coweeta, low-lying </w:t>
      </w:r>
      <w:r w:rsidR="00796073">
        <w:rPr>
          <w:i/>
        </w:rPr>
        <w:t xml:space="preserve">Rhododendron </w:t>
      </w:r>
      <w:r w:rsidR="00796073">
        <w:t xml:space="preserve">draped extensively with the webs of </w:t>
      </w:r>
      <w:r w:rsidR="00796073" w:rsidRPr="00042513">
        <w:t>Tetragnathidae</w:t>
      </w:r>
      <w:r w:rsidR="00796073">
        <w:rPr>
          <w:i/>
        </w:rPr>
        <w:t xml:space="preserve"> </w:t>
      </w:r>
      <w:r w:rsidR="00796073">
        <w:t xml:space="preserve">and other </w:t>
      </w:r>
      <w:commentRangeStart w:id="116"/>
      <w:del w:id="117" w:author="Kennedy, Theodore" w:date="2016-02-08T07:40:00Z">
        <w:r w:rsidR="00796073" w:rsidDel="00F70CF5">
          <w:delText xml:space="preserve">webbed </w:delText>
        </w:r>
      </w:del>
      <w:commentRangeEnd w:id="116"/>
      <w:r w:rsidR="00F70CF5">
        <w:rPr>
          <w:rStyle w:val="CommentReference"/>
        </w:rPr>
        <w:commentReference w:id="116"/>
      </w:r>
      <w:r w:rsidR="00796073">
        <w:t>spiders can completely overhang the smallest streams (</w:t>
      </w:r>
      <w:r w:rsidR="00A9311F">
        <w:t>Fig. 2</w:t>
      </w:r>
      <w:r w:rsidR="00796073">
        <w:t xml:space="preserve">). </w:t>
      </w:r>
      <w:r w:rsidR="00B74FA9">
        <w:t>A</w:t>
      </w:r>
      <w:r w:rsidR="00FE2695">
        <w:t xml:space="preserve">bove a certain stream size threshold this </w:t>
      </w:r>
      <w:r w:rsidR="006542D3">
        <w:t xml:space="preserve">vegetated </w:t>
      </w:r>
      <w:r w:rsidR="00FE2695">
        <w:t>boundary may become more open and diffuse</w:t>
      </w:r>
      <w:r w:rsidR="000869DE">
        <w:t xml:space="preserve"> </w:t>
      </w:r>
      <w:r w:rsidR="00506D3D">
        <w:fldChar w:fldCharType="begin"/>
      </w:r>
      <w:r w:rsidR="00B97598">
        <w:instrText xml:space="preserve"> ADDIN EN.CITE &lt;EndNote&gt;&lt;Cite&gt;&lt;Author&gt;Naiman&lt;/Author&gt;&lt;Year&gt;1988&lt;/Year&gt;&lt;RecNum&gt;1078&lt;/RecNum&gt;&lt;DisplayText&gt;(Naiman et al. 1988)&lt;/DisplayText&gt;&lt;record&gt;&lt;rec-number&gt;1078&lt;/rec-number&gt;&lt;foreign-keys&gt;&lt;key app="EN" db-id="xwsaxrrty5wxrbe5ftq5zdvo0ddrvezpfas0"&gt;1078&lt;/key&gt;&lt;key app="ENWeb" db-id="Scz@5ArtqgYAAGz-PIU"&gt;48&lt;/key&gt;&lt;/foreign-keys&gt;&lt;ref-type name="Journal Article"&gt;17&lt;/ref-type&gt;&lt;contributors&gt;&lt;authors&gt;&lt;author&gt;Naiman, Robert J.&lt;/author&gt;&lt;author&gt;Decamps, Henri&lt;/author&gt;&lt;author&gt;Pastor, John&lt;/author&gt;&lt;author&gt;Johnston, Carol A.&lt;/author&gt;&lt;/authors&gt;&lt;/contributors&gt;&lt;titles&gt;&lt;title&gt;The potential importance of boundaries of fluvial ecosystems&lt;/title&gt;&lt;secondary-title&gt;Journal of the North American Benthological Society&lt;/secondary-title&gt;&lt;alt-title&gt;J. N. Am. Benthol. Soc.&lt;/alt-title&gt;&lt;/titles&gt;&lt;periodical&gt;&lt;full-title&gt;Journal of the North American Benthological Society&lt;/full-title&gt;&lt;/periodical&gt;&lt;pages&gt;289–306&lt;/pages&gt;&lt;volume&gt;7&lt;/volume&gt;&lt;number&gt;4, Community Structure and Function in Temperate and Tropical Streams: Proceedings of a Symposium&lt;/number&gt;&lt;dates&gt;&lt;year&gt;1988&lt;/year&gt;&lt;pub-dates&gt;&lt;date&gt;Dec.&lt;/date&gt;&lt;/pub-dates&gt;&lt;/dates&gt;&lt;publisher&gt;The North American Benthological Society&lt;/publisher&gt;&lt;isbn&gt;08873593&lt;/isbn&gt;&lt;urls&gt;&lt;related-urls&gt;&lt;url&gt;http://www.jstor.org/stable/1467295&lt;/url&gt;&lt;/related-urls&gt;&lt;/urls&gt;&lt;research-notes&gt;Electronic&amp;#xD;Part of J-NABS special issue from Flathead Lake Symposium&lt;/research-notes&gt;&lt;/record&gt;&lt;/Cite&gt;&lt;/EndNote&gt;</w:instrText>
      </w:r>
      <w:r w:rsidR="00506D3D">
        <w:fldChar w:fldCharType="separate"/>
      </w:r>
      <w:r w:rsidR="000869DE">
        <w:rPr>
          <w:noProof/>
        </w:rPr>
        <w:t>(</w:t>
      </w:r>
      <w:hyperlink w:anchor="_ENREF_1_32" w:tooltip="Naiman, 1988 #1078" w:history="1">
        <w:r w:rsidR="00350AB4">
          <w:rPr>
            <w:noProof/>
          </w:rPr>
          <w:t>Naiman et al. 1988</w:t>
        </w:r>
      </w:hyperlink>
      <w:r w:rsidR="000869DE">
        <w:rPr>
          <w:noProof/>
        </w:rPr>
        <w:t>)</w:t>
      </w:r>
      <w:r w:rsidR="00506D3D">
        <w:fldChar w:fldCharType="end"/>
      </w:r>
      <w:r w:rsidR="001D4C96">
        <w:t xml:space="preserve">. Similar to studies of seed dispersal through forested ecosystems </w:t>
      </w:r>
      <w:r w:rsidR="001D4C96">
        <w:fldChar w:fldCharType="begin"/>
      </w:r>
      <w:r w:rsidR="001D4C96">
        <w:instrText xml:space="preserve"> ADDIN EN.CITE &lt;EndNote&gt;&lt;Cite&gt;&lt;Author&gt;Cadenasso&lt;/Author&gt;&lt;Year&gt;2001&lt;/Year&gt;&lt;RecNum&gt;3493&lt;/RecNum&gt;&lt;DisplayText&gt;(Cadenasso and Pickett 2001)&lt;/DisplayText&gt;&lt;record&gt;&lt;rec-number&gt;3493&lt;/rec-number&gt;&lt;foreign-keys&gt;&lt;key app="EN" db-id="xwsaxrrty5wxrbe5ftq5zdvo0ddrvezpfas0"&gt;3493&lt;/key&gt;&lt;/foreign-keys&gt;&lt;ref-type name="Journal Article"&gt;17&lt;/ref-type&gt;&lt;contributors&gt;&lt;authors&gt;&lt;author&gt;Cadenasso, M. L.&lt;/author&gt;&lt;author&gt;Pickett, S. T. A.&lt;/author&gt;&lt;/authors&gt;&lt;/contributors&gt;&lt;titles&gt;&lt;title&gt;Effect of edge structure on the flux of species into forest interiors&lt;/title&gt;&lt;secondary-title&gt;Conservation Biology&lt;/secondary-title&gt;&lt;/titles&gt;&lt;periodical&gt;&lt;full-title&gt;Conservation Biology&lt;/full-title&gt;&lt;/periodical&gt;&lt;pages&gt;91–97&lt;/pages&gt;&lt;volume&gt;15&lt;/volume&gt;&lt;number&gt;1&lt;/number&gt;&lt;dates&gt;&lt;year&gt;2001&lt;/year&gt;&lt;/dates&gt;&lt;publisher&gt;Blackwell Science Inc&lt;/publisher&gt;&lt;isbn&gt;1523-1739&lt;/isbn&gt;&lt;urls&gt;&lt;related-urls&gt;&lt;url&gt;http://dx.doi.org/10.1111/j.1523-1739.2001.99309.x&lt;/url&gt;&lt;/related-urls&gt;&lt;/urls&gt;&lt;electronic-resource-num&gt;10.1111/j.1523-1739.2001.99309.x&lt;/electronic-resource-num&gt;&lt;research-notes&gt;Electronic&amp;#xD;Recommended by Klement. Similar to the Cadenasso paper in Polis&amp;apos; (2004) book&lt;/research-notes&gt;&lt;/record&gt;&lt;/Cite&gt;&lt;/EndNote&gt;</w:instrText>
      </w:r>
      <w:r w:rsidR="001D4C96">
        <w:fldChar w:fldCharType="separate"/>
      </w:r>
      <w:r w:rsidR="001D4C96">
        <w:rPr>
          <w:noProof/>
        </w:rPr>
        <w:t>(</w:t>
      </w:r>
      <w:hyperlink w:anchor="_ENREF_1_11" w:tooltip="Cadenasso, 2001 #3493" w:history="1">
        <w:r w:rsidR="00350AB4">
          <w:rPr>
            <w:noProof/>
          </w:rPr>
          <w:t>Cadenasso and Pickett 2001</w:t>
        </w:r>
      </w:hyperlink>
      <w:r w:rsidR="001D4C96">
        <w:rPr>
          <w:noProof/>
        </w:rPr>
        <w:t>)</w:t>
      </w:r>
      <w:r w:rsidR="001D4C96">
        <w:fldChar w:fldCharType="end"/>
      </w:r>
      <w:r w:rsidR="001D4C96">
        <w:t xml:space="preserve">, increased permeability of the stream-side landscape may </w:t>
      </w:r>
      <w:r w:rsidR="00FE2695">
        <w:t>allow more substantial quantities of aquatic resources to escape the stream channel prior to being consumed</w:t>
      </w:r>
      <w:r w:rsidR="00042513">
        <w:t>.</w:t>
      </w:r>
    </w:p>
    <w:p w14:paraId="2CE82D30" w14:textId="587D4BD7" w:rsidR="006A1190" w:rsidRPr="00C5607D" w:rsidRDefault="006A1190" w:rsidP="006A1190">
      <w:pPr>
        <w:ind w:firstLine="720"/>
      </w:pPr>
      <w:r>
        <w:t xml:space="preserve">Although the influence of headwater streams may not extend very far into terrestrial ecosystems, this is not to suggest that these aquatic ecosystems are unimportant in providing subsidies to the terrestrial environment. Rather, given </w:t>
      </w:r>
      <w:del w:id="118" w:author="Kennedy, Theodore" w:date="2016-02-08T07:43:00Z">
        <w:r w:rsidDel="00761FC1">
          <w:delText>the</w:delText>
        </w:r>
        <w:r w:rsidR="006312D5" w:rsidDel="00761FC1">
          <w:delText>ir</w:delText>
        </w:r>
        <w:r w:rsidDel="00761FC1">
          <w:delText xml:space="preserve"> </w:delText>
        </w:r>
      </w:del>
      <w:ins w:id="119" w:author="Kennedy, Theodore" w:date="2016-02-08T07:43:00Z">
        <w:r w:rsidR="00761FC1">
          <w:t xml:space="preserve">the high </w:t>
        </w:r>
      </w:ins>
      <w:r>
        <w:t>density</w:t>
      </w:r>
      <w:ins w:id="120" w:author="Kennedy, Theodore" w:date="2016-02-08T07:43:00Z">
        <w:r w:rsidR="00761FC1">
          <w:t xml:space="preserve"> of small streams</w:t>
        </w:r>
      </w:ins>
      <w:r w:rsidR="006312D5">
        <w:t>,</w:t>
      </w:r>
      <w:r>
        <w:t xml:space="preserve"> </w:t>
      </w:r>
      <w:del w:id="121" w:author="Kennedy, Theodore" w:date="2016-02-08T07:43:00Z">
        <w:r w:rsidDel="00761FC1">
          <w:delText>very little of</w:delText>
        </w:r>
      </w:del>
      <w:ins w:id="122" w:author="Kennedy, Theodore" w:date="2016-02-08T07:43:00Z">
        <w:r w:rsidR="00761FC1">
          <w:t>much of</w:t>
        </w:r>
      </w:ins>
      <w:r>
        <w:t xml:space="preserve"> the terrestrial landscape is </w:t>
      </w:r>
      <w:del w:id="123" w:author="Kennedy, Theodore" w:date="2016-02-08T07:43:00Z">
        <w:r w:rsidR="006312D5" w:rsidDel="00761FC1">
          <w:delText xml:space="preserve">distant </w:delText>
        </w:r>
        <w:r w:rsidDel="00761FC1">
          <w:delText xml:space="preserve">from </w:delText>
        </w:r>
      </w:del>
      <w:ins w:id="124" w:author="Kennedy, Theodore" w:date="2016-02-08T07:43:00Z">
        <w:r w:rsidR="00761FC1">
          <w:t xml:space="preserve">close to </w:t>
        </w:r>
      </w:ins>
      <w:r w:rsidR="006279A1">
        <w:t>headwater</w:t>
      </w:r>
      <w:r>
        <w:t xml:space="preserve"> </w:t>
      </w:r>
      <w:r w:rsidR="006312D5">
        <w:t>streams</w:t>
      </w:r>
      <w:r>
        <w:t xml:space="preserve"> </w:t>
      </w:r>
      <w:r>
        <w:fldChar w:fldCharType="begin"/>
      </w:r>
      <w:r>
        <w:instrText xml:space="preserve"> ADDIN EN.CITE &lt;EndNote&gt;&lt;Cite&gt;&lt;Author&gt;Meyer&lt;/Author&gt;&lt;Year&gt;2007&lt;/Year&gt;&lt;RecNum&gt;1178&lt;/RecNum&gt;&lt;DisplayText&gt;(Meyer et al. 2007)&lt;/DisplayText&gt;&lt;record&gt;&lt;rec-number&gt;1178&lt;/rec-number&gt;&lt;foreign-keys&gt;&lt;key app="EN" db-id="xwsaxrrty5wxrbe5ftq5zdvo0ddrvezpfas0"&gt;1178&lt;/key&gt;&lt;/foreign-keys&gt;&lt;ref-type name="Report"&gt;27&lt;/ref-type&gt;&lt;contributors&gt;&lt;authors&gt;&lt;author&gt;Meyer, Judy L.&lt;/author&gt;&lt;author&gt;Kaplan, Louis A.&lt;/author&gt;&lt;author&gt;Newbold, Denis&lt;/author&gt;&lt;author&gt;Strayer, David L.&lt;/author&gt;&lt;author&gt;Woltemade, Christopher J.&lt;/author&gt;&lt;author&gt;Zedler, Joy B.&lt;/author&gt;&lt;author&gt;Beilfus, Richard&lt;/author&gt;&lt;author&gt;Carpenter, Quentin&lt;/author&gt;&lt;author&gt;Semlitsch, Ray&lt;/author&gt;&lt;author&gt;Watzin, Mary C.&lt;/author&gt;&lt;author&gt;Zedler, Paul H.&lt;/author&gt;&lt;/authors&gt;&lt;/contributors&gt;&lt;titles&gt;&lt;title&gt;Where rivers are born: The scientific imperative for defending small streams and wetlands&lt;/title&gt;&lt;/titles&gt;&lt;pages&gt;26pp&lt;/pages&gt;&lt;keywords&gt;&lt;keyword&gt;Stream Definition Project&lt;/keyword&gt;&lt;/keywords&gt;&lt;dates&gt;&lt;year&gt;2007&lt;/year&gt;&lt;pub-dates&gt;&lt;date&gt;February, 2007&lt;/date&gt;&lt;/pub-dates&gt;&lt;/dates&gt;&lt;pub-location&gt;Washington, DC, USA&lt;/pub-location&gt;&lt;publisher&gt;American Rivers/Sierra Club&lt;/publisher&gt;&lt;urls&gt;&lt;/urls&gt;&lt;research-notes&gt;Electronic Print Written for a lay-audience Some good data intermixed (usually highlighted) Clear delineations of benefits of headwater streams broken up into headings/sections Obviously biased toward headwater stream conservation&amp;#xD;Journal Article &lt;/research-notes&gt;&lt;/record&gt;&lt;/Cite&gt;&lt;/EndNote&gt;</w:instrText>
      </w:r>
      <w:r>
        <w:fldChar w:fldCharType="separate"/>
      </w:r>
      <w:r>
        <w:rPr>
          <w:noProof/>
        </w:rPr>
        <w:t>(</w:t>
      </w:r>
      <w:hyperlink w:anchor="_ENREF_1_30" w:tooltip="Meyer, 2007 #1178" w:history="1">
        <w:r w:rsidR="00350AB4">
          <w:rPr>
            <w:noProof/>
          </w:rPr>
          <w:t>Meyer et al. 2007</w:t>
        </w:r>
      </w:hyperlink>
      <w:r>
        <w:rPr>
          <w:noProof/>
        </w:rPr>
        <w:t>)</w:t>
      </w:r>
      <w:r>
        <w:fldChar w:fldCharType="end"/>
      </w:r>
      <w:r w:rsidR="00E705EE">
        <w:t>. In fact,</w:t>
      </w:r>
      <w:r>
        <w:t xml:space="preserve"> </w:t>
      </w:r>
      <w:r w:rsidR="00E705EE">
        <w:t xml:space="preserve">by </w:t>
      </w:r>
      <w:r w:rsidR="006279A1">
        <w:t>accounting for</w:t>
      </w:r>
      <w:r>
        <w:t xml:space="preserve"> the stream signature</w:t>
      </w:r>
      <w:r w:rsidR="00E705EE">
        <w:t>,</w:t>
      </w:r>
      <w:r>
        <w:t xml:space="preserve"> much of the </w:t>
      </w:r>
      <w:r w:rsidR="003021CE">
        <w:t>catchment</w:t>
      </w:r>
      <w:r>
        <w:t xml:space="preserve"> </w:t>
      </w:r>
      <w:r w:rsidR="006279A1">
        <w:t>appear</w:t>
      </w:r>
      <w:r w:rsidR="00E705EE">
        <w:t>s</w:t>
      </w:r>
      <w:r>
        <w:t xml:space="preserve"> as aquatic from a food web perspective. </w:t>
      </w:r>
      <w:commentRangeStart w:id="125"/>
      <w:r>
        <w:t xml:space="preserve">In the humid Coweeta Creek </w:t>
      </w:r>
      <w:r w:rsidR="003021CE">
        <w:t>catchment</w:t>
      </w:r>
      <w:r>
        <w:t xml:space="preserve"> in North Carolina, USA, for example, </w:t>
      </w:r>
      <w:ins w:id="126" w:author="Kennedy, Theodore" w:date="2016-02-08T07:44:00Z">
        <w:r w:rsidR="00761FC1">
          <w:t xml:space="preserve">the area of </w:t>
        </w:r>
      </w:ins>
      <w:r>
        <w:t>stream</w:t>
      </w:r>
      <w:ins w:id="127" w:author="Kennedy, Theodore" w:date="2016-02-08T07:44:00Z">
        <w:r w:rsidR="00761FC1">
          <w:t>s</w:t>
        </w:r>
      </w:ins>
      <w:r>
        <w:t xml:space="preserve"> </w:t>
      </w:r>
      <w:ins w:id="128" w:author="Kennedy, Theodore" w:date="2016-02-08T07:44:00Z">
        <w:r w:rsidR="00761FC1">
          <w:t xml:space="preserve">in the catchment as defined by </w:t>
        </w:r>
      </w:ins>
      <w:del w:id="129" w:author="Kennedy, Theodore" w:date="2016-02-08T07:44:00Z">
        <w:r w:rsidDel="00761FC1">
          <w:delText xml:space="preserve">areas based on </w:delText>
        </w:r>
      </w:del>
      <w:r>
        <w:t xml:space="preserve">the 50% stream signature </w:t>
      </w:r>
      <w:r w:rsidR="00E705EE">
        <w:t xml:space="preserve">level </w:t>
      </w:r>
      <w:r>
        <w:t xml:space="preserve">account for 10% of the total </w:t>
      </w:r>
      <w:r w:rsidR="003021CE">
        <w:t>catchment</w:t>
      </w:r>
      <w:r>
        <w:t xml:space="preserve"> basin area; at the 10% </w:t>
      </w:r>
      <w:r w:rsidR="00210608">
        <w:t xml:space="preserve">stream signature </w:t>
      </w:r>
      <w:r>
        <w:t>level, they account for 76% (</w:t>
      </w:r>
      <w:r w:rsidR="00F540CB">
        <w:t>Fig. 7</w:t>
      </w:r>
      <w:r>
        <w:t>).</w:t>
      </w:r>
      <w:r w:rsidR="006312D5">
        <w:t xml:space="preserve"> </w:t>
      </w:r>
      <w:commentRangeEnd w:id="125"/>
      <w:r w:rsidR="00761FC1">
        <w:rPr>
          <w:rStyle w:val="CommentReference"/>
        </w:rPr>
        <w:commentReference w:id="125"/>
      </w:r>
      <w:r w:rsidR="006312D5">
        <w:t>Th</w:t>
      </w:r>
      <w:r w:rsidR="00E705EE">
        <w:t>at is</w:t>
      </w:r>
      <w:r w:rsidR="006312D5">
        <w:t xml:space="preserve">, from a food web perspective, most of the terrestrial area of a </w:t>
      </w:r>
      <w:r w:rsidR="003021CE">
        <w:t>catchment</w:t>
      </w:r>
      <w:r w:rsidR="006312D5">
        <w:t xml:space="preserve"> is ecologically affected by streams. </w:t>
      </w:r>
    </w:p>
    <w:p w14:paraId="621A4A20" w14:textId="77777777" w:rsidR="00136EA4" w:rsidRDefault="00136EA4" w:rsidP="00136EA4">
      <w:pPr>
        <w:pStyle w:val="Subtitle"/>
      </w:pPr>
      <w:r>
        <w:t>Channel geomorphology and braided river corridors</w:t>
      </w:r>
    </w:p>
    <w:p w14:paraId="369057C8" w14:textId="514CA6A8" w:rsidR="003A1214" w:rsidRDefault="00E958D1" w:rsidP="008F6CBE">
      <w:r>
        <w:tab/>
      </w:r>
      <w:commentRangeStart w:id="130"/>
      <w:r w:rsidR="00DA7D41">
        <w:t xml:space="preserve">Sites sampled in this study included substantial numbers of straight, meandering, and braided stream reaches, and several reaches with point bars as well </w:t>
      </w:r>
      <w:commentRangeEnd w:id="130"/>
      <w:r w:rsidR="00761FC1">
        <w:rPr>
          <w:rStyle w:val="CommentReference"/>
        </w:rPr>
        <w:commentReference w:id="130"/>
      </w:r>
      <w:r w:rsidR="00DA7D41">
        <w:t>(</w:t>
      </w:r>
      <w:r w:rsidR="003367BC">
        <w:t xml:space="preserve">Appendix A: </w:t>
      </w:r>
      <w:r w:rsidR="00DA7D41">
        <w:t xml:space="preserve">Table </w:t>
      </w:r>
      <w:r w:rsidR="003367BC">
        <w:t>A</w:t>
      </w:r>
      <w:r w:rsidR="00DA7D41">
        <w:t>1</w:t>
      </w:r>
      <w:r w:rsidR="001B2400">
        <w:t>, Fig. A1</w:t>
      </w:r>
      <w:r w:rsidR="00DA7D41">
        <w:t xml:space="preserve">). We expected the stream signature to increase from straight to meandering reaches based on </w:t>
      </w:r>
      <w:r w:rsidR="003367BC">
        <w:lastRenderedPageBreak/>
        <w:t xml:space="preserve">modeling and empirical results from other studies </w:t>
      </w:r>
      <w:r w:rsidR="00506D3D">
        <w:fldChar w:fldCharType="begin"/>
      </w:r>
      <w:r w:rsidR="003367BC">
        <w:instrText xml:space="preserve"> ADDIN EN.CITE &lt;EndNote&gt;&lt;Cite&gt;&lt;Author&gt;Iwata&lt;/Author&gt;&lt;Year&gt;2003&lt;/Year&gt;&lt;RecNum&gt;2614&lt;/RecNum&gt;&lt;DisplayText&gt;(Iwata et al. 2003, Sabo and Hagen 2012)&lt;/DisplayText&gt;&lt;record&gt;&lt;rec-number&gt;2614&lt;/rec-number&gt;&lt;foreign-keys&gt;&lt;key app="EN" db-id="xwsaxrrty5wxrbe5ftq5zdvo0ddrvezpfas0"&gt;2614&lt;/key&gt;&lt;/foreign-keys&gt;&lt;ref-type name="Journal Article"&gt;17&lt;/ref-type&gt;&lt;contributors&gt;&lt;authors&gt;&lt;author&gt;Iwata, Tomoya&lt;/author&gt;&lt;author&gt;Nakano, Shigeru&lt;/author&gt;&lt;author&gt;Murakami, Masashi&lt;/author&gt;&lt;/authors&gt;&lt;/contributors&gt;&lt;titles&gt;&lt;title&gt;Stream meanders increase insectivorous bird abundance in riparian deciduous forests&lt;/title&gt;&lt;secondary-title&gt;Ecography&lt;/secondary-title&gt;&lt;/titles&gt;&lt;periodical&gt;&lt;full-title&gt;Ecography&lt;/full-title&gt;&lt;/periodical&gt;&lt;pages&gt;325–337&lt;/pages&gt;&lt;volume&gt;26&lt;/volume&gt;&lt;number&gt;3&lt;/number&gt;&lt;dates&gt;&lt;year&gt;2003&lt;/year&gt;&lt;/dates&gt;&lt;publisher&gt;Munksgaard International Publishers&lt;/publisher&gt;&lt;isbn&gt;1600-0587&lt;/isbn&gt;&lt;urls&gt;&lt;related-urls&gt;&lt;url&gt;http://dx.doi.org/10.1034/j.1600-0587.2003.03355.x&lt;/url&gt;&lt;/related-urls&gt;&lt;/urls&gt;&lt;electronic-resource-num&gt;10.1034/j.1600-0587.2003.03355.x&lt;/electronic-resource-num&gt;&lt;research-notes&gt; &lt;/research-notes&gt;&lt;/record&gt;&lt;/Cite&gt;&lt;Cite&gt;&lt;Author&gt;Sabo&lt;/Author&gt;&lt;Year&gt;2012&lt;/Year&gt;&lt;RecNum&gt;2670&lt;/RecNum&gt;&lt;record&gt;&lt;rec-number&gt;2670&lt;/rec-number&gt;&lt;foreign-keys&gt;&lt;key app="EN" db-id="xwsaxrrty5wxrbe5ftq5zdvo0ddrvezpfas0"&gt;2670&lt;/key&gt;&lt;/foreign-keys&gt;&lt;ref-type name="Journal Article"&gt;17&lt;/ref-type&gt;&lt;contributors&gt;&lt;authors&gt;&lt;author&gt;Sabo, John L.&lt;/author&gt;&lt;author&gt;Hagen, Elizabeth M.&lt;/author&gt;&lt;/authors&gt;&lt;/contributors&gt;&lt;titles&gt;&lt;title&gt;A network theory for resource exchange between rivers and their watersheds&lt;/title&gt;&lt;secondary-title&gt;Water Resources Research&lt;/secondary-title&gt;&lt;/titles&gt;&lt;periodical&gt;&lt;full-title&gt;Water Resources Research&lt;/full-title&gt;&lt;/periodical&gt;&lt;pages&gt;W04515&lt;/pages&gt;&lt;volume&gt;48&lt;/volume&gt;&lt;dates&gt;&lt;year&gt;2012&lt;/year&gt;&lt;/dates&gt;&lt;urls&gt;&lt;related-urls&gt;&lt;url&gt;http://www.agu.org/journals/wr/wr1204/2011WR010703/2011WR010703.pdf&lt;/url&gt;&lt;/related-urls&gt;&lt;/urls&gt;&lt;electronic-resource-num&gt;10.1029/2011WR010703 &lt;/electronic-resource-num&gt;&lt;research-notes&gt; &lt;/research-notes&gt;&lt;/record&gt;&lt;/Cite&gt;&lt;/EndNote&gt;</w:instrText>
      </w:r>
      <w:r w:rsidR="00506D3D">
        <w:fldChar w:fldCharType="separate"/>
      </w:r>
      <w:r w:rsidR="003367BC">
        <w:rPr>
          <w:noProof/>
        </w:rPr>
        <w:t>(</w:t>
      </w:r>
      <w:hyperlink w:anchor="_ENREF_1_25" w:tooltip="Iwata, 2003 #2614" w:history="1">
        <w:r w:rsidR="00350AB4">
          <w:rPr>
            <w:noProof/>
          </w:rPr>
          <w:t>Iwata et al. 2003</w:t>
        </w:r>
      </w:hyperlink>
      <w:r w:rsidR="003367BC">
        <w:rPr>
          <w:noProof/>
        </w:rPr>
        <w:t xml:space="preserve">, </w:t>
      </w:r>
      <w:hyperlink w:anchor="_ENREF_1_47" w:tooltip="Sabo, 2012 #2670" w:history="1">
        <w:r w:rsidR="00350AB4">
          <w:rPr>
            <w:noProof/>
          </w:rPr>
          <w:t>Sabo and Hagen 2012</w:t>
        </w:r>
      </w:hyperlink>
      <w:r w:rsidR="003367BC">
        <w:rPr>
          <w:noProof/>
        </w:rPr>
        <w:t>)</w:t>
      </w:r>
      <w:r w:rsidR="00506D3D">
        <w:fldChar w:fldCharType="end"/>
      </w:r>
      <w:r w:rsidR="003367BC">
        <w:t xml:space="preserve">. Further, we predicted the stream signature </w:t>
      </w:r>
      <w:r w:rsidR="008D4D4F">
        <w:t>would</w:t>
      </w:r>
      <w:r w:rsidR="008F6CBE">
        <w:t xml:space="preserve"> extend</w:t>
      </w:r>
      <w:r w:rsidR="003367BC">
        <w:t xml:space="preserve"> even </w:t>
      </w:r>
      <w:r w:rsidR="00CE2ACE">
        <w:t xml:space="preserve">farther </w:t>
      </w:r>
      <w:r w:rsidR="003367BC">
        <w:t xml:space="preserve">in sites with point bars and braided, multi-channel morphologies, with bars and interior braids serving as intermediate stops for aquatic insect resources that improve emergence success and subsequently allow more adult aquatic insects to travel farther into the terrestrial landscape. However, these predictions were not supported by the data, which </w:t>
      </w:r>
      <w:r w:rsidR="00CE2ACE">
        <w:t xml:space="preserve">consistently </w:t>
      </w:r>
      <w:r w:rsidR="003367BC">
        <w:t xml:space="preserve">indicated that channel geomorphology did not improve model fit, or was the least important of the variables </w:t>
      </w:r>
      <w:del w:id="131" w:author="Kennedy, Theodore" w:date="2016-02-08T07:47:00Z">
        <w:r w:rsidR="003367BC" w:rsidDel="00761FC1">
          <w:delText xml:space="preserve">introduced </w:delText>
        </w:r>
      </w:del>
      <w:ins w:id="132" w:author="Kennedy, Theodore" w:date="2016-02-08T07:47:00Z">
        <w:r w:rsidR="00761FC1">
          <w:t xml:space="preserve">included </w:t>
        </w:r>
      </w:ins>
      <w:del w:id="133" w:author="Kennedy, Theodore" w:date="2016-02-08T07:48:00Z">
        <w:r w:rsidR="003367BC" w:rsidDel="00761FC1">
          <w:delText xml:space="preserve">into </w:delText>
        </w:r>
      </w:del>
      <w:ins w:id="134" w:author="Kennedy, Theodore" w:date="2016-02-08T07:48:00Z">
        <w:r w:rsidR="00761FC1">
          <w:t xml:space="preserve">in </w:t>
        </w:r>
      </w:ins>
      <w:r w:rsidR="003367BC">
        <w:t>stream signature models (</w:t>
      </w:r>
      <w:r w:rsidR="00292E62">
        <w:t>Tables 3, 4</w:t>
      </w:r>
      <w:r w:rsidR="003367BC">
        <w:t xml:space="preserve">, </w:t>
      </w:r>
      <w:r w:rsidR="007D1CC1">
        <w:t>Appendix C</w:t>
      </w:r>
      <w:r w:rsidR="003367BC">
        <w:t xml:space="preserve">). </w:t>
      </w:r>
      <w:commentRangeStart w:id="135"/>
      <w:r w:rsidR="008F6CBE">
        <w:t xml:space="preserve">It may be that increased water–land </w:t>
      </w:r>
      <w:r w:rsidR="009F275B">
        <w:t>surface length</w:t>
      </w:r>
      <w:r w:rsidR="008F6CBE">
        <w:t xml:space="preserve"> arising from more complex channel geomorphology may indeed support a subsidy-recipient terrestrial food web that is more reliant on stream resources </w:t>
      </w:r>
      <w:r w:rsidR="008F6CBE">
        <w:fldChar w:fldCharType="begin"/>
      </w:r>
      <w:r w:rsidR="008F6CBE">
        <w:instrText xml:space="preserve"> ADDIN EN.CITE &lt;EndNote&gt;&lt;Cite&gt;&lt;Author&gt;Iwata&lt;/Author&gt;&lt;Year&gt;2003&lt;/Year&gt;&lt;RecNum&gt;2614&lt;/RecNum&gt;&lt;DisplayText&gt;(Iwata et al. 2003)&lt;/DisplayText&gt;&lt;record&gt;&lt;rec-number&gt;2614&lt;/rec-number&gt;&lt;foreign-keys&gt;&lt;key app="EN" db-id="xwsaxrrty5wxrbe5ftq5zdvo0ddrvezpfas0"&gt;2614&lt;/key&gt;&lt;/foreign-keys&gt;&lt;ref-type name="Journal Article"&gt;17&lt;/ref-type&gt;&lt;contributors&gt;&lt;authors&gt;&lt;author&gt;Iwata, Tomoya&lt;/author&gt;&lt;author&gt;Nakano, Shigeru&lt;/author&gt;&lt;author&gt;Murakami, Masashi&lt;/author&gt;&lt;/authors&gt;&lt;/contributors&gt;&lt;titles&gt;&lt;title&gt;Stream meanders increase insectivorous bird abundance in riparian deciduous forests&lt;/title&gt;&lt;secondary-title&gt;Ecography&lt;/secondary-title&gt;&lt;/titles&gt;&lt;periodical&gt;&lt;full-title&gt;Ecography&lt;/full-title&gt;&lt;/periodical&gt;&lt;pages&gt;325–337&lt;/pages&gt;&lt;volume&gt;26&lt;/volume&gt;&lt;number&gt;3&lt;/number&gt;&lt;dates&gt;&lt;year&gt;2003&lt;/year&gt;&lt;/dates&gt;&lt;publisher&gt;Munksgaard International Publishers&lt;/publisher&gt;&lt;isbn&gt;1600-0587&lt;/isbn&gt;&lt;urls&gt;&lt;related-urls&gt;&lt;url&gt;http://dx.doi.org/10.1034/j.1600-0587.2003.03355.x&lt;/url&gt;&lt;/related-urls&gt;&lt;/urls&gt;&lt;electronic-resource-num&gt;10.1034/j.1600-0587.2003.03355.x&lt;/electronic-resource-num&gt;&lt;research-notes&gt; &lt;/research-notes&gt;&lt;/record&gt;&lt;/Cite&gt;&lt;/EndNote&gt;</w:instrText>
      </w:r>
      <w:r w:rsidR="008F6CBE">
        <w:fldChar w:fldCharType="separate"/>
      </w:r>
      <w:r w:rsidR="008F6CBE">
        <w:rPr>
          <w:noProof/>
        </w:rPr>
        <w:t>(</w:t>
      </w:r>
      <w:hyperlink w:anchor="_ENREF_1_25" w:tooltip="Iwata, 2003 #2614" w:history="1">
        <w:r w:rsidR="00350AB4">
          <w:rPr>
            <w:noProof/>
          </w:rPr>
          <w:t>Iwata et al. 2003</w:t>
        </w:r>
      </w:hyperlink>
      <w:r w:rsidR="008F6CBE">
        <w:rPr>
          <w:noProof/>
        </w:rPr>
        <w:t>)</w:t>
      </w:r>
      <w:r w:rsidR="008F6CBE">
        <w:fldChar w:fldCharType="end"/>
      </w:r>
      <w:r w:rsidR="008F6CBE">
        <w:t xml:space="preserve">; </w:t>
      </w:r>
      <w:commentRangeEnd w:id="135"/>
      <w:r w:rsidR="00761FC1">
        <w:rPr>
          <w:rStyle w:val="CommentReference"/>
        </w:rPr>
        <w:commentReference w:id="135"/>
      </w:r>
      <w:r w:rsidR="008F6CBE">
        <w:t xml:space="preserve">however, </w:t>
      </w:r>
      <w:r w:rsidR="00D108CE">
        <w:t>the decay in the importance of aquatic subsidies to terrestrial landscapes</w:t>
      </w:r>
      <w:r w:rsidR="008F6CBE">
        <w:t>, irrespective of magnitude,</w:t>
      </w:r>
      <w:r w:rsidR="00D108CE">
        <w:t xml:space="preserve"> </w:t>
      </w:r>
      <w:r w:rsidR="008F6CBE">
        <w:t>does not seem to be</w:t>
      </w:r>
      <w:r w:rsidR="00D108CE">
        <w:t xml:space="preserve"> a function of </w:t>
      </w:r>
      <w:r w:rsidR="00042513">
        <w:t xml:space="preserve">within-bank </w:t>
      </w:r>
      <w:r w:rsidR="00D108CE">
        <w:t>channel geom</w:t>
      </w:r>
      <w:r w:rsidR="008F6CBE">
        <w:t>orphology.</w:t>
      </w:r>
    </w:p>
    <w:p w14:paraId="215321E3" w14:textId="2CF8D2DE" w:rsidR="008E5AB8" w:rsidRPr="00E958D1" w:rsidRDefault="006E5C97" w:rsidP="00E958D1">
      <w:r>
        <w:tab/>
        <w:t>Although in-channel</w:t>
      </w:r>
      <w:r w:rsidR="00485641">
        <w:t xml:space="preserve"> geomorph</w:t>
      </w:r>
      <w:r>
        <w:t>ic complexity</w:t>
      </w:r>
      <w:r w:rsidR="00485641">
        <w:t xml:space="preserve"> did not have an effect on</w:t>
      </w:r>
      <w:r>
        <w:t xml:space="preserve"> stream signatures</w:t>
      </w:r>
      <w:r w:rsidR="00485641">
        <w:t xml:space="preserve">, </w:t>
      </w:r>
      <w:del w:id="136" w:author="Kennedy, Theodore" w:date="2016-02-08T07:52:00Z">
        <w:r w:rsidR="00485641" w:rsidDel="00761FC1">
          <w:delText>the</w:delText>
        </w:r>
      </w:del>
      <w:ins w:id="137" w:author="Kennedy, Theodore" w:date="2016-02-08T07:52:00Z">
        <w:r w:rsidR="00761FC1">
          <w:t xml:space="preserve">braided channels </w:t>
        </w:r>
      </w:ins>
      <w:ins w:id="138" w:author="Kennedy, Theodore" w:date="2016-02-08T07:50:00Z">
        <w:r w:rsidR="00761FC1">
          <w:t xml:space="preserve">nevertheless </w:t>
        </w:r>
      </w:ins>
      <w:ins w:id="139" w:author="Kennedy, Theodore" w:date="2016-02-08T07:51:00Z">
        <w:r w:rsidR="00761FC1">
          <w:t>support</w:t>
        </w:r>
      </w:ins>
      <w:ins w:id="140" w:author="Kennedy, Theodore" w:date="2016-02-08T07:52:00Z">
        <w:r w:rsidR="00761FC1">
          <w:t>ed</w:t>
        </w:r>
      </w:ins>
      <w:ins w:id="141" w:author="Kennedy, Theodore" w:date="2016-02-08T07:51:00Z">
        <w:r w:rsidR="00761FC1">
          <w:t xml:space="preserve"> terrestrial </w:t>
        </w:r>
      </w:ins>
      <w:ins w:id="142" w:author="Kennedy, Theodore" w:date="2016-02-08T07:50:00Z">
        <w:r w:rsidR="00761FC1">
          <w:t>food webs</w:t>
        </w:r>
      </w:ins>
      <w:ins w:id="143" w:author="Kennedy, Theodore" w:date="2016-02-08T07:51:00Z">
        <w:r w:rsidR="00761FC1">
          <w:t xml:space="preserve"> that are</w:t>
        </w:r>
      </w:ins>
      <w:ins w:id="144" w:author="Kennedy, Theodore" w:date="2016-02-08T07:52:00Z">
        <w:r w:rsidR="001A59AA">
          <w:t xml:space="preserve"> distinct from less complex channels</w:t>
        </w:r>
      </w:ins>
      <w:del w:id="145" w:author="Kennedy, Theodore" w:date="2016-02-08T07:51:00Z">
        <w:r w:rsidR="00485641" w:rsidDel="00761FC1">
          <w:delText xml:space="preserve"> geomorphic structure of braided </w:delText>
        </w:r>
        <w:r w:rsidR="00CA4781" w:rsidDel="00761FC1">
          <w:delText>river</w:delText>
        </w:r>
        <w:r w:rsidR="00485641" w:rsidDel="00761FC1">
          <w:delText xml:space="preserve"> channels </w:delText>
        </w:r>
        <w:r w:rsidR="008D4D4F" w:rsidDel="00761FC1">
          <w:delText xml:space="preserve">does appear to </w:delText>
        </w:r>
        <w:r w:rsidR="00485641" w:rsidDel="00761FC1">
          <w:delText>allow the persistence of a unique food web within</w:delText>
        </w:r>
        <w:r w:rsidR="005E4411" w:rsidDel="00761FC1">
          <w:delText xml:space="preserve"> the floodplain active channel</w:delText>
        </w:r>
      </w:del>
      <w:r w:rsidR="005E4411">
        <w:t xml:space="preserve">. </w:t>
      </w:r>
      <w:r w:rsidR="00CA4781">
        <w:t>C</w:t>
      </w:r>
      <w:r w:rsidR="00485641">
        <w:t xml:space="preserve">hannel braids and point </w:t>
      </w:r>
      <w:commentRangeStart w:id="146"/>
      <w:r w:rsidR="00485641">
        <w:t>bar “islands</w:t>
      </w:r>
      <w:r w:rsidR="00367C48">
        <w:t>,</w:t>
      </w:r>
      <w:r w:rsidR="00485641">
        <w:t xml:space="preserve">” </w:t>
      </w:r>
      <w:commentRangeEnd w:id="146"/>
      <w:r w:rsidR="001A59AA">
        <w:rPr>
          <w:rStyle w:val="CommentReference"/>
        </w:rPr>
        <w:commentReference w:id="146"/>
      </w:r>
      <w:r w:rsidR="00485641">
        <w:t xml:space="preserve">support a community of terrestrial predators that </w:t>
      </w:r>
      <w:r w:rsidR="00FF01CE">
        <w:t>can be</w:t>
      </w:r>
      <w:r w:rsidR="00485641">
        <w:t xml:space="preserve"> almost entirely reliant on aquatic subsidies (</w:t>
      </w:r>
      <w:r w:rsidR="008A282E">
        <w:t>Fig. 6</w:t>
      </w:r>
      <w:r w:rsidR="00485641">
        <w:t xml:space="preserve">). </w:t>
      </w:r>
      <w:commentRangeStart w:id="147"/>
      <w:r w:rsidR="00CA4781">
        <w:t xml:space="preserve">Because braided rivers represent reference conditions for many streams and rivers worldwide </w:t>
      </w:r>
      <w:r w:rsidR="00CA4781">
        <w:fldChar w:fldCharType="begin"/>
      </w:r>
      <w:r w:rsidR="00CA4781">
        <w:instrText xml:space="preserve"> ADDIN EN.CITE &lt;EndNote&gt;&lt;Cite&gt;&lt;Author&gt;Ward&lt;/Author&gt;&lt;Year&gt;1999&lt;/Year&gt;&lt;RecNum&gt;2790&lt;/RecNum&gt;&lt;DisplayText&gt;(Ward et al. 1999)&lt;/DisplayText&gt;&lt;record&gt;&lt;rec-number&gt;2790&lt;/rec-number&gt;&lt;foreign-keys&gt;&lt;key app="EN" db-id="xwsaxrrty5wxrbe5ftq5zdvo0ddrvezpfas0"&gt;2790&lt;/key&gt;&lt;/foreign-keys&gt;&lt;ref-type name="Journal Article"&gt;17&lt;/ref-type&gt;&lt;contributors&gt;&lt;authors&gt;&lt;author&gt;Ward, James V.&lt;/author&gt;&lt;author&gt;Tockner, Klement&lt;/author&gt;&lt;author&gt;Edwards, P. J.&lt;/author&gt;&lt;author&gt;Kollmann, J.&lt;/author&gt;&lt;author&gt;Bretschko, G.&lt;/author&gt;&lt;author&gt;Gurnell, Angela M.&lt;/author&gt;&lt;author&gt;Petts, G. E.&lt;/author&gt;&lt;author&gt;Rossaro, B.&lt;/author&gt;&lt;/authors&gt;&lt;/contributors&gt;&lt;titles&gt;&lt;title&gt;A reference river system for the Alps: the ‘Fiume Tagliamento’&lt;/title&gt;&lt;secondary-title&gt;Regulated Rivers: Research &amp;amp; Management&lt;/secondary-title&gt;&lt;/titles&gt;&lt;periodical&gt;&lt;full-title&gt;Regulated Rivers: Research &amp;amp; Management&lt;/full-title&gt;&lt;/periodical&gt;&lt;pages&gt;63–75&lt;/pages&gt;&lt;volume&gt;15&lt;/volume&gt;&lt;number&gt;1-3&lt;/number&gt;&lt;keywords&gt;&lt;keyword&gt;Alpine rivers&lt;/keyword&gt;&lt;keyword&gt;braided rivers&lt;/keyword&gt;&lt;keyword&gt;European rivers&lt;/keyword&gt;&lt;keyword&gt;Fiume Tagliamento&lt;/keyword&gt;&lt;keyword&gt;floodplain vegetation&lt;/keyword&gt;&lt;keyword&gt;islands&lt;/keyword&gt;&lt;keyword&gt;river corridors&lt;/keyword&gt;&lt;keyword&gt;riverine landscapes&lt;/keyword&gt;&lt;/keywords&gt;&lt;dates&gt;&lt;year&gt;1999&lt;/year&gt;&lt;/dates&gt;&lt;publisher&gt;John Wiley &amp;amp; Sons, Ltd.&lt;/publisher&gt;&lt;isbn&gt;1099-1646&lt;/isbn&gt;&lt;urls&gt;&lt;related-urls&gt;&lt;url&gt;http://dx.doi.org/10.1002/(SICI)1099-1646(199901/06)15:1/3&amp;lt;63::AID-RRR538&amp;gt;3.0.CO;2-F&lt;/url&gt;&lt;/related-urls&gt;&lt;/urls&gt;&lt;electronic-resource-num&gt;10.1002/(sici)1099-1646(199901/06)15:1/3&amp;lt;63::aid-rrr538&amp;gt;3.0.co;2-f&lt;/electronic-resource-num&gt;&lt;research-notes&gt;Electronic&amp;#xD;One of the standard Tagliamento references. &lt;/research-notes&gt;&lt;/record&gt;&lt;/Cite&gt;&lt;/EndNote&gt;</w:instrText>
      </w:r>
      <w:r w:rsidR="00CA4781">
        <w:fldChar w:fldCharType="separate"/>
      </w:r>
      <w:r w:rsidR="00CA4781">
        <w:rPr>
          <w:noProof/>
        </w:rPr>
        <w:t>(</w:t>
      </w:r>
      <w:hyperlink w:anchor="_ENREF_1_59" w:tooltip="Ward, 1999 #2790" w:history="1">
        <w:r w:rsidR="00350AB4">
          <w:rPr>
            <w:noProof/>
          </w:rPr>
          <w:t>Ward et al. 1999</w:t>
        </w:r>
      </w:hyperlink>
      <w:r w:rsidR="00CA4781">
        <w:rPr>
          <w:noProof/>
        </w:rPr>
        <w:t>)</w:t>
      </w:r>
      <w:r w:rsidR="00CA4781">
        <w:fldChar w:fldCharType="end"/>
      </w:r>
      <w:commentRangeEnd w:id="147"/>
      <w:r w:rsidR="001A59AA">
        <w:rPr>
          <w:rStyle w:val="CommentReference"/>
        </w:rPr>
        <w:commentReference w:id="147"/>
      </w:r>
      <w:r w:rsidR="00C850AE">
        <w:t xml:space="preserve"> and their islands often represent remnants of more natural streamside conditions </w:t>
      </w:r>
      <w:r w:rsidR="00EC70DF">
        <w:fldChar w:fldCharType="begin"/>
      </w:r>
      <w:r w:rsidR="00EC70DF">
        <w:instrText xml:space="preserve"> ADDIN EN.CITE &lt;EndNote&gt;&lt;Cite&gt;&lt;Author&gt;Ricaurte&lt;/Author&gt;&lt;Year&gt;2012&lt;/Year&gt;&lt;RecNum&gt;4166&lt;/RecNum&gt;&lt;DisplayText&gt;(Ricaurte et al. 2012)&lt;/DisplayText&gt;&lt;record&gt;&lt;rec-number&gt;4166&lt;/rec-number&gt;&lt;foreign-keys&gt;&lt;key app="EN" db-id="xwsaxrrty5wxrbe5ftq5zdvo0ddrvezpfas0"&gt;4166&lt;/key&gt;&lt;/foreign-keys&gt;&lt;ref-type name="Journal Article"&gt;17&lt;/ref-type&gt;&lt;contributors&gt;&lt;authors&gt;&lt;author&gt;Ricaurte, Luisa Fernanda&lt;/author&gt;&lt;author&gt;Boesch, Sarah&lt;/author&gt;&lt;author&gt;Jokela, Jukka&lt;/author&gt;&lt;author&gt;Tockner, Klement&lt;/author&gt;&lt;/authors&gt;&lt;/contributors&gt;&lt;titles&gt;&lt;title&gt;The distribution and environmental state of vegetated islands within human-impacted European rivers&lt;/title&gt;&lt;secondary-title&gt;Freshwater Biology&lt;/secondary-title&gt;&lt;/titles&gt;&lt;periodical&gt;&lt;full-title&gt;Freshwater Biology&lt;/full-title&gt;&lt;/periodical&gt;&lt;pages&gt;2539–2549&lt;/pages&gt;&lt;volume&gt;57&lt;/volume&gt;&lt;number&gt;12&lt;/number&gt;&lt;keywords&gt;&lt;keyword&gt;biodiversity&lt;/keyword&gt;&lt;keyword&gt;conservation&lt;/keyword&gt;&lt;keyword&gt;floodplain&lt;/keyword&gt;&lt;keyword&gt;fluvial dynamics&lt;/keyword&gt;&lt;keyword&gt;landscape&lt;/keyword&gt;&lt;keyword&gt;management&lt;/keyword&gt;&lt;/keywords&gt;&lt;dates&gt;&lt;year&gt;2012&lt;/year&gt;&lt;/dates&gt;&lt;publisher&gt;Blackwell Publishing Ltd&lt;/publisher&gt;&lt;isbn&gt;1365-2427&lt;/isbn&gt;&lt;urls&gt;&lt;related-urls&gt;&lt;url&gt;http://dx.doi.org/10.1111/fwb.12026&lt;/url&gt;&lt;/related-urls&gt;&lt;/urls&gt;&lt;electronic-resource-num&gt;10.1111/fwb.12026&lt;/electronic-resource-num&gt;&lt;research-notes&gt;Electronic&amp;#xD;Passed along by Klement as referencing that islands on rivers contain relict riparian zones that would have been more representative of riparian conditions prior to human alteration.&lt;/research-notes&gt;&lt;/record&gt;&lt;/Cite&gt;&lt;/EndNote&gt;</w:instrText>
      </w:r>
      <w:r w:rsidR="00EC70DF">
        <w:fldChar w:fldCharType="separate"/>
      </w:r>
      <w:r w:rsidR="00EC70DF">
        <w:rPr>
          <w:noProof/>
        </w:rPr>
        <w:t>(</w:t>
      </w:r>
      <w:hyperlink w:anchor="_ENREF_1_44" w:tooltip="Ricaurte, 2012 #4166" w:history="1">
        <w:r w:rsidR="00350AB4">
          <w:rPr>
            <w:noProof/>
          </w:rPr>
          <w:t>Ricaurte et al. 2012</w:t>
        </w:r>
      </w:hyperlink>
      <w:r w:rsidR="00EC70DF">
        <w:rPr>
          <w:noProof/>
        </w:rPr>
        <w:t>)</w:t>
      </w:r>
      <w:r w:rsidR="00EC70DF">
        <w:fldChar w:fldCharType="end"/>
      </w:r>
      <w:r w:rsidR="00CA4781">
        <w:t>, this further underscores the baseline importance of aquatic-terrestrial resource subsidies to food webs. Indeed, a</w:t>
      </w:r>
      <w:r w:rsidR="00485641">
        <w:t xml:space="preserve">s with channel meandering </w:t>
      </w:r>
      <w:r w:rsidR="00506D3D">
        <w:fldChar w:fldCharType="begin"/>
      </w:r>
      <w:r w:rsidR="00485641">
        <w:instrText xml:space="preserve"> ADDIN EN.CITE &lt;EndNote&gt;&lt;Cite&gt;&lt;Author&gt;Sabo&lt;/Author&gt;&lt;Year&gt;2012&lt;/Year&gt;&lt;RecNum&gt;2670&lt;/RecNum&gt;&lt;Prefix&gt;sensu &lt;/Prefix&gt;&lt;DisplayText&gt;(sensu Sabo and Hagen 2012)&lt;/DisplayText&gt;&lt;record&gt;&lt;rec-number&gt;2670&lt;/rec-number&gt;&lt;foreign-keys&gt;&lt;key app="EN" db-id="xwsaxrrty5wxrbe5ftq5zdvo0ddrvezpfas0"&gt;2670&lt;/key&gt;&lt;/foreign-keys&gt;&lt;ref-type name="Journal Article"&gt;17&lt;/ref-type&gt;&lt;contributors&gt;&lt;authors&gt;&lt;author&gt;Sabo, John L.&lt;/author&gt;&lt;author&gt;Hagen, Elizabeth M.&lt;/author&gt;&lt;/authors&gt;&lt;/contributors&gt;&lt;titles&gt;&lt;title&gt;A network theory for resource exchange between rivers and their watersheds&lt;/title&gt;&lt;secondary-title&gt;Water Resources Research&lt;/secondary-title&gt;&lt;/titles&gt;&lt;periodical&gt;&lt;full-title&gt;Water Resources Research&lt;/full-title&gt;&lt;/periodical&gt;&lt;pages&gt;W04515&lt;/pages&gt;&lt;volume&gt;48&lt;/volume&gt;&lt;dates&gt;&lt;year&gt;2012&lt;/year&gt;&lt;/dates&gt;&lt;urls&gt;&lt;related-urls&gt;&lt;url&gt;http://www.agu.org/journals/wr/wr1204/2011WR010703/2011WR010703.pdf&lt;/url&gt;&lt;/related-urls&gt;&lt;/urls&gt;&lt;electronic-resource-num&gt;10.1029/2011WR010703 &lt;/electronic-resource-num&gt;&lt;research-notes&gt; &lt;/research-notes&gt;&lt;/record&gt;&lt;/Cite&gt;&lt;/EndNote&gt;</w:instrText>
      </w:r>
      <w:r w:rsidR="00506D3D">
        <w:fldChar w:fldCharType="separate"/>
      </w:r>
      <w:r w:rsidR="00485641">
        <w:rPr>
          <w:noProof/>
        </w:rPr>
        <w:t>(</w:t>
      </w:r>
      <w:hyperlink w:anchor="_ENREF_1_47" w:tooltip="Sabo, 2012 #2670" w:history="1">
        <w:r w:rsidR="00350AB4">
          <w:rPr>
            <w:noProof/>
          </w:rPr>
          <w:t>sensu Sabo and Hagen 2012</w:t>
        </w:r>
      </w:hyperlink>
      <w:r w:rsidR="00485641">
        <w:rPr>
          <w:noProof/>
        </w:rPr>
        <w:t>)</w:t>
      </w:r>
      <w:r w:rsidR="00506D3D">
        <w:fldChar w:fldCharType="end"/>
      </w:r>
      <w:r w:rsidR="00485641">
        <w:t xml:space="preserve">, the increased extent of water–land interface on braids and bars—in combination with generally low levels of terrestrial productivity—seems to result in these zones acting as “hotspots” of subsidy transmission. </w:t>
      </w:r>
      <w:r w:rsidR="005E4411">
        <w:t xml:space="preserve">As with true, oceanic islands </w:t>
      </w:r>
      <w:r w:rsidR="00506D3D">
        <w:fldChar w:fldCharType="begin"/>
      </w:r>
      <w:r w:rsidR="00311FBC">
        <w:instrText xml:space="preserve"> ADDIN EN.CITE &lt;EndNote&gt;&lt;Cite&gt;&lt;Author&gt;Polis&lt;/Author&gt;&lt;Year&gt;1995&lt;/Year&gt;&lt;RecNum&gt;2275&lt;/RecNum&gt;&lt;DisplayText&gt;(Polis and Hurd 1995)&lt;/DisplayText&gt;&lt;record&gt;&lt;rec-number&gt;2275&lt;/rec-number&gt;&lt;foreign-keys&gt;&lt;key app="EN" db-id="xwsaxrrty5wxrbe5ftq5zdvo0ddrvezpfas0"&gt;2275&lt;/key&gt;&lt;/foreign-keys&gt;&lt;ref-type name="Journal Article"&gt;17&lt;/ref-type&gt;&lt;contributors&gt;&lt;authors&gt;&lt;author&gt;Polis, Gary A.&lt;/author&gt;&lt;author&gt;Hurd, Stephen D.&lt;/author&gt;&lt;/authors&gt;&lt;/contributors&gt;&lt;titles&gt;&lt;title&gt;Extraordinarily high spider densities on islands: flow of energy from the marine to terrestrial food webs and the absence of predation&lt;/title&gt;&lt;secondary-title&gt;Proceedings of the National Academy of Sciences&lt;/secondary-title&gt;&lt;/titles&gt;&lt;periodical&gt;&lt;full-title&gt;Proceedings of the National Academy of Sciences&lt;/full-title&gt;&lt;/periodical&gt;&lt;pages&gt;4382–4386&lt;/pages&gt;&lt;volume&gt;92&lt;/volume&gt;&lt;number&gt;10&lt;/number&gt;&lt;dates&gt;&lt;year&gt;1995&lt;/year&gt;&lt;/dates&gt;&lt;publisher&gt;National Academy of Sciences&lt;/publisher&gt;&lt;isbn&gt;00278424&lt;/isbn&gt;&lt;urls&gt;&lt;related-urls&gt;&lt;url&gt;http://www.jstor.org/stable/2367331&lt;/url&gt;&lt;/related-urls&gt;&lt;/urls&gt;&lt;research-notes&gt;Electronic&amp;#xD;More spiders on small islands as a function of high marine subsidy input vs. island size and less scorpion predation pressure on spiders&amp;#xD;No distance data&lt;/research-notes&gt;&lt;/record&gt;&lt;/Cite&gt;&lt;/EndNote&gt;</w:instrText>
      </w:r>
      <w:r w:rsidR="00506D3D">
        <w:fldChar w:fldCharType="separate"/>
      </w:r>
      <w:r w:rsidR="00311FBC">
        <w:rPr>
          <w:noProof/>
        </w:rPr>
        <w:t>(</w:t>
      </w:r>
      <w:hyperlink w:anchor="_ENREF_1_38" w:tooltip="Polis, 1995 #2275" w:history="1">
        <w:r w:rsidR="00350AB4">
          <w:rPr>
            <w:noProof/>
          </w:rPr>
          <w:t>Polis and Hurd 1995</w:t>
        </w:r>
      </w:hyperlink>
      <w:r w:rsidR="00311FBC">
        <w:rPr>
          <w:noProof/>
        </w:rPr>
        <w:t>)</w:t>
      </w:r>
      <w:r w:rsidR="00506D3D">
        <w:fldChar w:fldCharType="end"/>
      </w:r>
      <w:r w:rsidR="005E4411">
        <w:t xml:space="preserve">, such bars and braids may thus provide </w:t>
      </w:r>
      <w:r w:rsidR="005E4411">
        <w:lastRenderedPageBreak/>
        <w:t xml:space="preserve">exemplary templates for studying general subsidy dynamics. </w:t>
      </w:r>
      <w:commentRangeStart w:id="148"/>
      <w:r w:rsidR="005E4411">
        <w:t xml:space="preserve">Further, the magnitude of the subsidy effect on braid food webs remained constant across channel braids for a given cross section, declining only on the edges of the exterior braids abutting the terrestrial uplands. </w:t>
      </w:r>
      <w:commentRangeEnd w:id="148"/>
      <w:r w:rsidR="001A59AA">
        <w:rPr>
          <w:rStyle w:val="CommentReference"/>
        </w:rPr>
        <w:commentReference w:id="148"/>
      </w:r>
      <w:r w:rsidR="005E4411">
        <w:t>This suggests that multiple braids within a river reach may be useful as natural replicates for ecological experimental manipulations of subsidy magnitude, and may warrant further in</w:t>
      </w:r>
      <w:r w:rsidR="001976E2">
        <w:t>vestigation</w:t>
      </w:r>
      <w:r w:rsidR="005E4411">
        <w:t>.</w:t>
      </w:r>
    </w:p>
    <w:p w14:paraId="0D47B864" w14:textId="77777777" w:rsidR="00136EA4" w:rsidRDefault="00136EA4" w:rsidP="00136EA4">
      <w:pPr>
        <w:pStyle w:val="Subtitle"/>
      </w:pPr>
      <w:r>
        <w:t xml:space="preserve">Stream signatures at landscape </w:t>
      </w:r>
      <w:r w:rsidR="00240D5D">
        <w:t>borders and boundaries</w:t>
      </w:r>
    </w:p>
    <w:p w14:paraId="13798D47" w14:textId="6317288C" w:rsidR="00704475" w:rsidRDefault="00704475" w:rsidP="00704475">
      <w:r>
        <w:tab/>
        <w:t xml:space="preserve">The physical </w:t>
      </w:r>
      <w:r w:rsidR="00240D5D">
        <w:t>(topographic) and</w:t>
      </w:r>
      <w:r>
        <w:t xml:space="preserve"> biological (vegetation) structure </w:t>
      </w:r>
      <w:r w:rsidR="003C5179">
        <w:t xml:space="preserve">of the terrestrial landscape </w:t>
      </w:r>
      <w:r>
        <w:t xml:space="preserve">ultimately exerted a strong control on the transmission of subsidies from rivers to land, </w:t>
      </w:r>
      <w:r w:rsidR="003C5179">
        <w:t>affect</w:t>
      </w:r>
      <w:r w:rsidR="008434FC">
        <w:t>ing</w:t>
      </w:r>
      <w:r w:rsidR="003C5179">
        <w:t xml:space="preserve"> stream signatures in multiple ways</w:t>
      </w:r>
      <w:r>
        <w:t xml:space="preserve">. </w:t>
      </w:r>
      <w:r w:rsidR="008434FC">
        <w:t>V</w:t>
      </w:r>
      <w:r>
        <w:t>egetation conditions on the floodplain affected the stream signature in a predictable manner, as the stream signature decreased with increasingly dense vegetation (</w:t>
      </w:r>
      <w:r w:rsidR="008434FC">
        <w:t xml:space="preserve">based on stable isotope data, </w:t>
      </w:r>
      <w:r w:rsidR="00AA678B">
        <w:t>Table 4</w:t>
      </w:r>
      <w:r>
        <w:t xml:space="preserve">). </w:t>
      </w:r>
      <w:r w:rsidR="007D2251">
        <w:t>The reasons for this may be two</w:t>
      </w:r>
      <w:r>
        <w:t>fold and related at least in part to both aquatic insect and terrest</w:t>
      </w:r>
      <w:r w:rsidR="0000290A">
        <w:t xml:space="preserve">rial predator behavior. For adult aquatic insects, </w:t>
      </w:r>
      <w:r w:rsidR="008434FC">
        <w:t xml:space="preserve">more open landscapes may </w:t>
      </w:r>
      <w:r>
        <w:t xml:space="preserve">allow </w:t>
      </w:r>
      <w:r w:rsidR="0000290A">
        <w:t xml:space="preserve">these </w:t>
      </w:r>
      <w:r w:rsidR="001007B6">
        <w:t xml:space="preserve">aquatic subsidy </w:t>
      </w:r>
      <w:r w:rsidR="003C5179">
        <w:t>resources</w:t>
      </w:r>
      <w:r>
        <w:t xml:space="preserve"> to </w:t>
      </w:r>
      <w:r w:rsidR="003C5179">
        <w:t>disperse</w:t>
      </w:r>
      <w:r>
        <w:t xml:space="preserve"> farther away from the stream</w:t>
      </w:r>
      <w:r w:rsidR="003C5179">
        <w:t xml:space="preserve"> </w:t>
      </w:r>
      <w:r w:rsidR="00506D3D">
        <w:fldChar w:fldCharType="begin"/>
      </w:r>
      <w:r w:rsidR="003C5179">
        <w:instrText xml:space="preserve"> ADDIN EN.CITE &lt;EndNote&gt;&lt;Cite&gt;&lt;Author&gt;Cadenasso&lt;/Author&gt;&lt;Year&gt;2001&lt;/Year&gt;&lt;RecNum&gt;3493&lt;/RecNum&gt;&lt;Prefix&gt;sensu &lt;/Prefix&gt;&lt;DisplayText&gt;(sensu Cadenasso and Pickett 2001)&lt;/DisplayText&gt;&lt;record&gt;&lt;rec-number&gt;3493&lt;/rec-number&gt;&lt;foreign-keys&gt;&lt;key app="EN" db-id="xwsaxrrty5wxrbe5ftq5zdvo0ddrvezpfas0"&gt;3493&lt;/key&gt;&lt;/foreign-keys&gt;&lt;ref-type name="Journal Article"&gt;17&lt;/ref-type&gt;&lt;contributors&gt;&lt;authors&gt;&lt;author&gt;Cadenasso, M. L.&lt;/author&gt;&lt;author&gt;Pickett, S. T. A.&lt;/author&gt;&lt;/authors&gt;&lt;/contributors&gt;&lt;titles&gt;&lt;title&gt;Effect of edge structure on the flux of species into forest interiors&lt;/title&gt;&lt;secondary-title&gt;Conservation Biology&lt;/secondary-title&gt;&lt;/titles&gt;&lt;periodical&gt;&lt;full-title&gt;Conservation Biology&lt;/full-title&gt;&lt;/periodical&gt;&lt;pages&gt;91–97&lt;/pages&gt;&lt;volume&gt;15&lt;/volume&gt;&lt;number&gt;1&lt;/number&gt;&lt;dates&gt;&lt;year&gt;2001&lt;/year&gt;&lt;/dates&gt;&lt;publisher&gt;Blackwell Science Inc&lt;/publisher&gt;&lt;isbn&gt;1523-1739&lt;/isbn&gt;&lt;urls&gt;&lt;related-urls&gt;&lt;url&gt;http://dx.doi.org/10.1111/j.1523-1739.2001.99309.x&lt;/url&gt;&lt;/related-urls&gt;&lt;/urls&gt;&lt;electronic-resource-num&gt;10.1111/j.1523-1739.2001.99309.x&lt;/electronic-resource-num&gt;&lt;research-notes&gt;Electronic&amp;#xD;Recommended by Klement. Similar to the Cadenasso paper in Polis&amp;apos; (2004) book&lt;/research-notes&gt;&lt;/record&gt;&lt;/Cite&gt;&lt;/EndNote&gt;</w:instrText>
      </w:r>
      <w:r w:rsidR="00506D3D">
        <w:fldChar w:fldCharType="separate"/>
      </w:r>
      <w:r w:rsidR="003C5179">
        <w:rPr>
          <w:noProof/>
        </w:rPr>
        <w:t>(</w:t>
      </w:r>
      <w:hyperlink w:anchor="_ENREF_1_11" w:tooltip="Cadenasso, 2001 #3493" w:history="1">
        <w:r w:rsidR="00350AB4">
          <w:rPr>
            <w:noProof/>
          </w:rPr>
          <w:t>sensu Cadenasso and Pickett 2001</w:t>
        </w:r>
      </w:hyperlink>
      <w:r w:rsidR="003C5179">
        <w:rPr>
          <w:noProof/>
        </w:rPr>
        <w:t>)</w:t>
      </w:r>
      <w:r w:rsidR="00506D3D">
        <w:fldChar w:fldCharType="end"/>
      </w:r>
      <w:r w:rsidR="003C5179">
        <w:t xml:space="preserve">. </w:t>
      </w:r>
      <w:r w:rsidR="0000290A">
        <w:t>For predators, l</w:t>
      </w:r>
      <w:r w:rsidR="003C5179">
        <w:t>ess densely-vege</w:t>
      </w:r>
      <w:r w:rsidR="008434FC">
        <w:t xml:space="preserve">tated floodplains </w:t>
      </w:r>
      <w:r w:rsidR="003C5179">
        <w:t xml:space="preserve">support lower levels of primary productivity, which potentially cascades up the food chain </w:t>
      </w:r>
      <w:r w:rsidR="00506D3D">
        <w:fldChar w:fldCharType="begin"/>
      </w:r>
      <w:r w:rsidR="003C5179">
        <w:instrText xml:space="preserve"> ADDIN EN.CITE &lt;EndNote&gt;&lt;Cite&gt;&lt;Author&gt;Henschel&lt;/Author&gt;&lt;Year&gt;2004&lt;/Year&gt;&lt;RecNum&gt;2606&lt;/RecNum&gt;&lt;DisplayText&gt;(Henschel 2004)&lt;/DisplayText&gt;&lt;record&gt;&lt;rec-number&gt;2606&lt;/rec-number&gt;&lt;foreign-keys&gt;&lt;key app="EN" db-id="xwsaxrrty5wxrbe5ftq5zdvo0ddrvezpfas0"&gt;2606&lt;/key&gt;&lt;/foreign-keys&gt;&lt;ref-type name="Book Section"&gt;5&lt;/ref-type&gt;&lt;contributors&gt;&lt;authors&gt;&lt;author&gt;Henschel, Joh R.&lt;/author&gt;&lt;/authors&gt;&lt;secondary-authors&gt;&lt;author&gt;Polis, Gary A.&lt;/author&gt;&lt;author&gt;Power, Mary E.&lt;/author&gt;&lt;author&gt;Huxel, Gary R.&lt;/author&gt;&lt;/secondary-authors&gt;&lt;/contributors&gt;&lt;titles&gt;&lt;title&gt;Subsidized predation along river shores affects terrestrial herbivore and plant success&lt;/title&gt;&lt;secondary-title&gt;Food webs at the landscape level&lt;/secondary-title&gt;&lt;/titles&gt;&lt;periodical&gt;&lt;full-title&gt;Food webs at the landscape level&lt;/full-title&gt;&lt;/periodical&gt;&lt;pages&gt;189–199&lt;/pages&gt;&lt;section&gt;13&lt;/section&gt;&lt;dates&gt;&lt;year&gt;2004&lt;/year&gt;&lt;/dates&gt;&lt;pub-location&gt;Chicago, Illinois, USA&lt;/pub-location&gt;&lt;publisher&gt;University of Chicago Press&lt;/publisher&gt;&lt;urls&gt;&lt;/urls&gt;&lt;research-notes&gt;Electronic&amp;#xD;Print (In Polis book)&amp;#xD;Basically just a reworking of Henschel et al. (2001) Oikos paper, with more explicit data on month-to-month variation.&amp;#xD;Still, some potentially useful figs.&amp;#xD;Makes interesting comments in the end about surprising fact that distance decay was very similar between larger (Main) river, and smaller rivers in the area studied by Henscel et al. 1996.  Suggests that larger water bodies, with relatively less shoreline area (proportionally to the surface area of the water body in question, that is), should have larger stream-terrestrial effects.&amp;#xD;Again, though, this result was in contrast to his data here.&amp;#xD;I haven&amp;apos;t seend anyone else devote as much time to this (stream order) question.  Worth citing. &lt;/research-notes&gt;&lt;/record&gt;&lt;/Cite&gt;&lt;/EndNote&gt;</w:instrText>
      </w:r>
      <w:r w:rsidR="00506D3D">
        <w:fldChar w:fldCharType="separate"/>
      </w:r>
      <w:r w:rsidR="003C5179">
        <w:rPr>
          <w:noProof/>
        </w:rPr>
        <w:t>(</w:t>
      </w:r>
      <w:hyperlink w:anchor="_ENREF_1_22" w:tooltip="Henschel, 2004 #2606" w:history="1">
        <w:r w:rsidR="00350AB4">
          <w:rPr>
            <w:noProof/>
          </w:rPr>
          <w:t>Henschel 2004</w:t>
        </w:r>
      </w:hyperlink>
      <w:r w:rsidR="003C5179">
        <w:rPr>
          <w:noProof/>
        </w:rPr>
        <w:t>)</w:t>
      </w:r>
      <w:r w:rsidR="00506D3D">
        <w:fldChar w:fldCharType="end"/>
      </w:r>
      <w:r w:rsidR="003C5179">
        <w:t xml:space="preserve"> and makes </w:t>
      </w:r>
      <w:commentRangeStart w:id="149"/>
      <w:r w:rsidR="001007B6">
        <w:t xml:space="preserve">floodplain </w:t>
      </w:r>
      <w:r w:rsidR="003C5179">
        <w:t>predators more likely to be reliant on aquatic subsidies.</w:t>
      </w:r>
      <w:commentRangeEnd w:id="149"/>
      <w:r w:rsidR="001A59AA">
        <w:rPr>
          <w:rStyle w:val="CommentReference"/>
        </w:rPr>
        <w:commentReference w:id="149"/>
      </w:r>
    </w:p>
    <w:p w14:paraId="392D9211" w14:textId="2C4A8FAB" w:rsidR="00FE152B" w:rsidRDefault="00677A44" w:rsidP="00704475">
      <w:r>
        <w:tab/>
      </w:r>
      <w:r w:rsidR="00FC5155">
        <w:t xml:space="preserve">Stream signatures were also affected by channel bank type. We expected steep </w:t>
      </w:r>
      <w:r w:rsidR="002B5A83">
        <w:t xml:space="preserve">topographic </w:t>
      </w:r>
      <w:r w:rsidR="00FC5155">
        <w:t xml:space="preserve">breaks </w:t>
      </w:r>
      <w:r w:rsidR="001007B6">
        <w:t xml:space="preserve">to </w:t>
      </w:r>
      <w:r w:rsidR="00FC5155">
        <w:t>reduc</w:t>
      </w:r>
      <w:r w:rsidR="001007B6">
        <w:t>e</w:t>
      </w:r>
      <w:r w:rsidR="00FC5155">
        <w:t xml:space="preserve"> the transmission of aquatic subsidies beyond these </w:t>
      </w:r>
      <w:r w:rsidR="00951791">
        <w:t>boundaries</w:t>
      </w:r>
      <w:r w:rsidR="001D1AEC">
        <w:t xml:space="preserve"> (</w:t>
      </w:r>
      <w:r w:rsidR="00A9311F">
        <w:t>Fig. 1</w:t>
      </w:r>
      <w:r w:rsidR="001D1AEC">
        <w:t>)</w:t>
      </w:r>
      <w:r w:rsidR="00FC5155">
        <w:t xml:space="preserve">. </w:t>
      </w:r>
      <w:r w:rsidR="001007B6">
        <w:t>Indeed, t</w:t>
      </w:r>
      <w:r w:rsidR="00FC5155">
        <w:t xml:space="preserve">he data suggest that levees, terraced floodplains, and steep, tall banks </w:t>
      </w:r>
      <w:r w:rsidR="001007B6">
        <w:t xml:space="preserve">do </w:t>
      </w:r>
      <w:r w:rsidR="00FC5155">
        <w:t xml:space="preserve">act to concentrate aquatic resources at the stream-side of the </w:t>
      </w:r>
      <w:r w:rsidR="002B5A83">
        <w:t xml:space="preserve">topographic </w:t>
      </w:r>
      <w:r w:rsidR="00AA3DD7">
        <w:t xml:space="preserve">break, </w:t>
      </w:r>
      <w:r w:rsidR="006022A2">
        <w:t>amplifying the subsidy effect at these borders and boundaries. A</w:t>
      </w:r>
      <w:r w:rsidR="00AA3DD7">
        <w:t xml:space="preserve">dult aquatic macroinvertebrates were caught at </w:t>
      </w:r>
      <w:r w:rsidR="00D8004A">
        <w:t xml:space="preserve">equal or </w:t>
      </w:r>
      <w:r w:rsidR="00D8004A">
        <w:lastRenderedPageBreak/>
        <w:t xml:space="preserve">even </w:t>
      </w:r>
      <w:r w:rsidR="00AA3DD7">
        <w:t xml:space="preserve">greater densities at these breaks than at the water’s </w:t>
      </w:r>
      <w:proofErr w:type="spellStart"/>
      <w:r w:rsidR="00AA3DD7">
        <w:t>edge</w:t>
      </w:r>
      <w:del w:id="150" w:author="Kennedy, Theodore" w:date="2016-02-08T10:03:00Z">
        <w:r w:rsidR="00730D06" w:rsidDel="0043460C">
          <w:delText xml:space="preserve">, a pattern not observed in the absence of these </w:delText>
        </w:r>
        <w:commentRangeStart w:id="151"/>
        <w:r w:rsidR="00730D06" w:rsidDel="0043460C">
          <w:delText>breaks</w:delText>
        </w:r>
      </w:del>
      <w:ins w:id="152" w:author="Kennedy, Theodore" w:date="2016-02-08T10:03:00Z">
        <w:r w:rsidR="0043460C">
          <w:t>whereas</w:t>
        </w:r>
        <w:proofErr w:type="spellEnd"/>
        <w:r w:rsidR="0043460C">
          <w:t xml:space="preserve"> landscapes without these breaks</w:t>
        </w:r>
      </w:ins>
      <w:r w:rsidR="0051530C">
        <w:t xml:space="preserve"> </w:t>
      </w:r>
      <w:ins w:id="153" w:author="Kennedy, Theodore" w:date="2016-02-08T10:03:00Z">
        <w:r w:rsidR="0043460C">
          <w:t xml:space="preserve">exhibited a unimodal decline with distance from water’s edge </w:t>
        </w:r>
        <w:commentRangeEnd w:id="151"/>
        <w:r w:rsidR="0043460C">
          <w:rPr>
            <w:rStyle w:val="CommentReference"/>
          </w:rPr>
          <w:commentReference w:id="151"/>
        </w:r>
      </w:ins>
      <w:r w:rsidR="0051530C">
        <w:t>(Appendix B: Fig. B2)</w:t>
      </w:r>
      <w:r w:rsidR="00AA3DD7">
        <w:t xml:space="preserve">. As a result, predator percent aquatic food web values from stable isotope analysis and predator abundance*biomass data both showed significant increases at the </w:t>
      </w:r>
      <w:r w:rsidR="00240D5D">
        <w:t>topographic</w:t>
      </w:r>
      <w:r w:rsidR="00AA3DD7">
        <w:t xml:space="preserve"> breaks for most sites, which appeared as discontinuities in the decay curve</w:t>
      </w:r>
      <w:r w:rsidR="001A4D9C">
        <w:t>s</w:t>
      </w:r>
      <w:r w:rsidR="004A47EC">
        <w:t xml:space="preserve"> (Figs. </w:t>
      </w:r>
      <w:r w:rsidR="00A9311F">
        <w:t xml:space="preserve">3, </w:t>
      </w:r>
      <w:r w:rsidR="001229A2">
        <w:t>4</w:t>
      </w:r>
      <w:r w:rsidR="001D1AEC">
        <w:t>)</w:t>
      </w:r>
      <w:r w:rsidR="00325CDA">
        <w:t>.</w:t>
      </w:r>
    </w:p>
    <w:p w14:paraId="244975A3" w14:textId="25C26D68" w:rsidR="00677A44" w:rsidRDefault="00FE152B" w:rsidP="00704475">
      <w:r>
        <w:tab/>
      </w:r>
      <w:r w:rsidR="001A4D9C">
        <w:t xml:space="preserve">In general, if </w:t>
      </w:r>
      <w:r>
        <w:t xml:space="preserve">a </w:t>
      </w:r>
      <w:r w:rsidR="00240D5D">
        <w:t>topographic</w:t>
      </w:r>
      <w:r>
        <w:t xml:space="preserve"> break in</w:t>
      </w:r>
      <w:r w:rsidR="007121EA">
        <w:t xml:space="preserve"> </w:t>
      </w:r>
      <w:r w:rsidR="006022A2">
        <w:t xml:space="preserve">the </w:t>
      </w:r>
      <w:r w:rsidR="007121EA">
        <w:t>profile of</w:t>
      </w:r>
      <w:r>
        <w:t xml:space="preserve"> the lateral transect</w:t>
      </w:r>
      <w:r w:rsidR="001A4D9C">
        <w:t xml:space="preserve"> was 1</w:t>
      </w:r>
      <w:r w:rsidR="00221B68">
        <w:rPr>
          <w:rFonts w:cs="Times New Roman"/>
        </w:rPr>
        <w:t>–</w:t>
      </w:r>
      <w:r w:rsidR="001A4D9C">
        <w:t>2</w:t>
      </w:r>
      <w:r w:rsidR="00AA3DD7">
        <w:t xml:space="preserve"> m</w:t>
      </w:r>
      <w:r>
        <w:t xml:space="preserve"> from the st</w:t>
      </w:r>
      <w:r w:rsidR="00415EEA">
        <w:t>r</w:t>
      </w:r>
      <w:r>
        <w:t xml:space="preserve">eam </w:t>
      </w:r>
      <w:r w:rsidR="00AA3DD7">
        <w:t xml:space="preserve">(such as a near bank levee or floodplain terrace), effect sizes remained near 100% aquatic from the bank </w:t>
      </w:r>
      <w:r w:rsidR="001A4D9C">
        <w:t xml:space="preserve">up </w:t>
      </w:r>
      <w:r w:rsidR="00AA3DD7">
        <w:t xml:space="preserve">to the leading edge of the </w:t>
      </w:r>
      <w:r w:rsidR="00240D5D">
        <w:t>topographic</w:t>
      </w:r>
      <w:r w:rsidR="00AA3DD7">
        <w:t xml:space="preserve"> break, and only decline</w:t>
      </w:r>
      <w:r w:rsidR="00221B68">
        <w:t>d</w:t>
      </w:r>
      <w:r w:rsidR="00AA3DD7">
        <w:t xml:space="preserve"> on the other side. In contrast, at sites with levees that were offset from the bank by </w:t>
      </w:r>
      <w:r w:rsidR="001A4D9C">
        <w:t>several meters or more</w:t>
      </w:r>
      <w:r w:rsidR="00AA3DD7">
        <w:t xml:space="preserve">, effect sizes decreased </w:t>
      </w:r>
      <w:r>
        <w:t>from the water’s edge to</w:t>
      </w:r>
      <w:r w:rsidR="00A00F9F">
        <w:t xml:space="preserve"> just before the levee, then spiked by an average of 200% at the levee edge (above their model-expected value for that distance), and subsequently decreased again beyond the levee. </w:t>
      </w:r>
      <w:r w:rsidR="00221B68">
        <w:t>T</w:t>
      </w:r>
      <w:r w:rsidR="001A4D9C">
        <w:t xml:space="preserve">his was the case even for levees offset by </w:t>
      </w:r>
      <w:r w:rsidR="0064234D">
        <w:t xml:space="preserve">&gt; </w:t>
      </w:r>
      <w:r w:rsidR="001A4D9C">
        <w:t>100 m from the banks</w:t>
      </w:r>
      <w:r w:rsidR="00E46225">
        <w:t xml:space="preserve"> (</w:t>
      </w:r>
      <w:r w:rsidR="001229A2">
        <w:t>Fig. 4</w:t>
      </w:r>
      <w:r w:rsidR="00E46225">
        <w:t>)</w:t>
      </w:r>
      <w:r>
        <w:t xml:space="preserve">. </w:t>
      </w:r>
      <w:r w:rsidR="00A00F9F">
        <w:t>As a result of these d</w:t>
      </w:r>
      <w:r w:rsidR="008243E9">
        <w:t>iscontinuities, sites with</w:t>
      </w:r>
      <w:r w:rsidR="00A00F9F">
        <w:t xml:space="preserve"> levees and terraces </w:t>
      </w:r>
      <w:commentRangeStart w:id="154"/>
      <w:r>
        <w:t>had</w:t>
      </w:r>
      <w:r w:rsidR="00A00F9F">
        <w:t xml:space="preserve"> larger stream signatures </w:t>
      </w:r>
      <w:commentRangeEnd w:id="154"/>
      <w:r w:rsidR="00692FCC">
        <w:rPr>
          <w:rStyle w:val="CommentReference"/>
        </w:rPr>
        <w:commentReference w:id="154"/>
      </w:r>
      <w:r w:rsidR="00A00F9F">
        <w:t xml:space="preserve">than </w:t>
      </w:r>
      <w:r w:rsidR="008243E9">
        <w:t>those with</w:t>
      </w:r>
      <w:r w:rsidR="00A00F9F">
        <w:t xml:space="preserve"> more gradual banks</w:t>
      </w:r>
      <w:r>
        <w:t xml:space="preserve"> (</w:t>
      </w:r>
      <w:r w:rsidR="00AA678B">
        <w:t>Table 4</w:t>
      </w:r>
      <w:r>
        <w:t>)</w:t>
      </w:r>
      <w:r w:rsidR="00A00F9F">
        <w:t xml:space="preserve">. In essence, </w:t>
      </w:r>
      <w:r w:rsidR="00240D5D">
        <w:t>topographic</w:t>
      </w:r>
      <w:r w:rsidR="00A00F9F">
        <w:t xml:space="preserve"> breaks </w:t>
      </w:r>
      <w:r>
        <w:t>facilitate</w:t>
      </w:r>
      <w:r w:rsidR="00730D06">
        <w:t>d</w:t>
      </w:r>
      <w:r>
        <w:t xml:space="preserve"> the incorporation of aquatic en</w:t>
      </w:r>
      <w:r w:rsidR="002461BD">
        <w:t>ergy into terrestrial food webs</w:t>
      </w:r>
      <w:r w:rsidR="001A4D9C">
        <w:t xml:space="preserve">, extending the </w:t>
      </w:r>
      <w:r>
        <w:t>detec</w:t>
      </w:r>
      <w:r w:rsidR="006000A3">
        <w:t>table d</w:t>
      </w:r>
      <w:r w:rsidR="001A4D9C">
        <w:t xml:space="preserve">istance </w:t>
      </w:r>
      <w:r>
        <w:t xml:space="preserve">of a </w:t>
      </w:r>
      <w:r w:rsidR="001A4D9C">
        <w:t xml:space="preserve">stream signature even farther into the </w:t>
      </w:r>
      <w:r>
        <w:t xml:space="preserve">terrestrial </w:t>
      </w:r>
      <w:r w:rsidR="001A4D9C">
        <w:t>landscape.</w:t>
      </w:r>
    </w:p>
    <w:p w14:paraId="3132B16D" w14:textId="4802AB6E" w:rsidR="00FE152B" w:rsidRDefault="00FE152B" w:rsidP="00704475">
      <w:r>
        <w:tab/>
        <w:t xml:space="preserve">Similar to levees, </w:t>
      </w:r>
      <w:r w:rsidR="0051530C">
        <w:t>changes</w:t>
      </w:r>
      <w:r>
        <w:t xml:space="preserve"> in terrestrial vegetation </w:t>
      </w:r>
      <w:r w:rsidR="00772833">
        <w:t>at the boundary between</w:t>
      </w:r>
      <w:r>
        <w:t xml:space="preserve"> more sparse riparian vegetation to dense forest acted as a barrier that concentrated adult aquatic invertebrates</w:t>
      </w:r>
      <w:r w:rsidR="001D1AEC">
        <w:t xml:space="preserve"> (Fig. </w:t>
      </w:r>
      <w:r w:rsidR="00A9311F">
        <w:t>3</w:t>
      </w:r>
      <w:r w:rsidR="001D1AEC">
        <w:t>)</w:t>
      </w:r>
      <w:r w:rsidR="00772833">
        <w:t xml:space="preserve">. As with the </w:t>
      </w:r>
      <w:r w:rsidR="00240D5D">
        <w:t>topographic</w:t>
      </w:r>
      <w:r w:rsidR="006022A2">
        <w:t xml:space="preserve"> breaks, these forest boundarie</w:t>
      </w:r>
      <w:r w:rsidR="00772833">
        <w:t xml:space="preserve">s had a strong effect on </w:t>
      </w:r>
      <w:r w:rsidR="0051530C">
        <w:t>results, suggest</w:t>
      </w:r>
      <w:r w:rsidR="00171738">
        <w:t>ing</w:t>
      </w:r>
      <w:r w:rsidR="00772833">
        <w:t xml:space="preserve"> that terrestrial arthropod predators capitalized on </w:t>
      </w:r>
      <w:r w:rsidR="00951791">
        <w:t>the amplified</w:t>
      </w:r>
      <w:r w:rsidR="00772833">
        <w:t xml:space="preserve"> aquatic subsidy resources at t</w:t>
      </w:r>
      <w:r w:rsidR="00996569">
        <w:t xml:space="preserve">hese locations. The effect of these forest </w:t>
      </w:r>
      <w:r w:rsidR="006022A2">
        <w:t>boundarie</w:t>
      </w:r>
      <w:r w:rsidR="00996569">
        <w:t>s</w:t>
      </w:r>
      <w:r w:rsidR="00772833">
        <w:t xml:space="preserve"> was </w:t>
      </w:r>
      <w:r w:rsidR="00171738">
        <w:t xml:space="preserve">consistent across sites and </w:t>
      </w:r>
      <w:r w:rsidR="002B5A83">
        <w:t xml:space="preserve">large </w:t>
      </w:r>
      <w:r w:rsidR="001D1AEC">
        <w:t>(</w:t>
      </w:r>
      <w:r w:rsidR="001229A2">
        <w:t>Fig. 5</w:t>
      </w:r>
      <w:r w:rsidR="001D1AEC">
        <w:t>)</w:t>
      </w:r>
      <w:commentRangeStart w:id="155"/>
      <w:r w:rsidR="00171738">
        <w:t>, to the extent that samples collected at or beyond the forest edge had to be precluded from stream signature calculations to allow stream signature curve fitting.</w:t>
      </w:r>
      <w:r w:rsidR="00772833">
        <w:t xml:space="preserve"> </w:t>
      </w:r>
      <w:commentRangeEnd w:id="155"/>
      <w:r w:rsidR="00692FCC">
        <w:rPr>
          <w:rStyle w:val="CommentReference"/>
        </w:rPr>
        <w:commentReference w:id="155"/>
      </w:r>
      <w:r w:rsidR="00FD5B68">
        <w:t xml:space="preserve">As such, the </w:t>
      </w:r>
      <w:r w:rsidR="00FD5B68">
        <w:lastRenderedPageBreak/>
        <w:t xml:space="preserve">overall stream signature values reported here should probably be viewed as conservative </w:t>
      </w:r>
      <w:commentRangeStart w:id="156"/>
      <w:del w:id="157" w:author="Kennedy, Theodore" w:date="2016-02-08T10:13:00Z">
        <w:r w:rsidR="00FD5B68" w:rsidDel="00692FCC">
          <w:delText>under</w:delText>
        </w:r>
      </w:del>
      <w:r w:rsidR="00FD5B68">
        <w:t>estimates</w:t>
      </w:r>
      <w:commentRangeEnd w:id="156"/>
      <w:r w:rsidR="00692FCC">
        <w:rPr>
          <w:rStyle w:val="CommentReference"/>
        </w:rPr>
        <w:commentReference w:id="156"/>
      </w:r>
      <w:r w:rsidR="00FD5B68">
        <w:t xml:space="preserve"> of the true distance at which aquatic subsidies </w:t>
      </w:r>
      <w:del w:id="158" w:author="Kennedy, Theodore" w:date="2016-02-08T10:14:00Z">
        <w:r w:rsidR="00FD5B68" w:rsidDel="00692FCC">
          <w:delText>can be important in</w:delText>
        </w:r>
      </w:del>
      <w:proofErr w:type="spellStart"/>
      <w:ins w:id="159" w:author="Kennedy, Theodore" w:date="2016-02-08T10:14:00Z">
        <w:r w:rsidR="00692FCC">
          <w:t>support</w:t>
        </w:r>
      </w:ins>
      <w:del w:id="160" w:author="Kennedy, Theodore" w:date="2016-02-08T10:14:00Z">
        <w:r w:rsidR="00FD5B68" w:rsidDel="00692FCC">
          <w:delText xml:space="preserve"> </w:delText>
        </w:r>
      </w:del>
      <w:r w:rsidR="00FD5B68">
        <w:t>terrestrial</w:t>
      </w:r>
      <w:proofErr w:type="spellEnd"/>
      <w:r w:rsidR="00FD5B68">
        <w:t xml:space="preserve"> food webs. Certainly, the data suggest that aquatic subsidies are an important component of food webs at the forest boundary, which was often 100 m or more away from the stream.</w:t>
      </w:r>
    </w:p>
    <w:p w14:paraId="00CD79D2" w14:textId="654363F3" w:rsidR="009F050B" w:rsidRDefault="00FD5B68" w:rsidP="00704475">
      <w:r>
        <w:tab/>
      </w:r>
      <w:r w:rsidR="00DF4037">
        <w:t xml:space="preserve">The influence of forest </w:t>
      </w:r>
      <w:r w:rsidR="00951791">
        <w:t>edges</w:t>
      </w:r>
      <w:r w:rsidR="00DF4037">
        <w:t xml:space="preserve"> as boundaries for dispersal has been suggested for other </w:t>
      </w:r>
      <w:commentRangeStart w:id="161"/>
      <w:r w:rsidR="00DF4037">
        <w:t>organisms</w:t>
      </w:r>
      <w:commentRangeEnd w:id="161"/>
      <w:r w:rsidR="001706C2">
        <w:rPr>
          <w:rStyle w:val="CommentReference"/>
        </w:rPr>
        <w:commentReference w:id="161"/>
      </w:r>
      <w:r w:rsidR="00DF4037">
        <w:t xml:space="preserve">, such as small rodents and seeds </w:t>
      </w:r>
      <w:r w:rsidR="00506D3D">
        <w:fldChar w:fldCharType="begin">
          <w:fldData xml:space="preserve">PEVuZE5vdGU+PENpdGU+PEF1dGhvcj5DYWRlbmFzc288L0F1dGhvcj48WWVhcj4yMDA0PC9ZZWFy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</w:fldData>
        </w:fldChar>
      </w:r>
      <w:r w:rsidR="00B97598">
        <w:instrText xml:space="preserve"> ADDIN EN.CITE </w:instrText>
      </w:r>
      <w:r w:rsidR="00B97598">
        <w:fldChar w:fldCharType="begin">
          <w:fldData xml:space="preserve">PEVuZE5vdGU+PENpdGU+PEF1dGhvcj5DYWRlbmFzc288L0F1dGhvcj48WWVhcj4yMDA0PC9ZZWFy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</w:fldData>
        </w:fldChar>
      </w:r>
      <w:r w:rsidR="00B97598">
        <w:instrText xml:space="preserve"> ADDIN EN.CITE.DATA </w:instrText>
      </w:r>
      <w:r w:rsidR="00B97598">
        <w:fldChar w:fldCharType="end"/>
      </w:r>
      <w:r w:rsidR="00506D3D">
        <w:fldChar w:fldCharType="separate"/>
      </w:r>
      <w:r w:rsidR="00DF4037">
        <w:rPr>
          <w:noProof/>
        </w:rPr>
        <w:t>(</w:t>
      </w:r>
      <w:hyperlink w:anchor="_ENREF_1_11" w:tooltip="Cadenasso, 2001 #3493" w:history="1">
        <w:r w:rsidR="00350AB4">
          <w:rPr>
            <w:noProof/>
          </w:rPr>
          <w:t>Cadenasso and Pickett 2001</w:t>
        </w:r>
      </w:hyperlink>
      <w:r w:rsidR="00DF4037">
        <w:rPr>
          <w:noProof/>
        </w:rPr>
        <w:t xml:space="preserve">, </w:t>
      </w:r>
      <w:hyperlink w:anchor="_ENREF_1_12" w:tooltip="Cadenasso, 2004 #2767" w:history="1">
        <w:r w:rsidR="00350AB4">
          <w:rPr>
            <w:noProof/>
          </w:rPr>
          <w:t>Cadenasso et al. 2004</w:t>
        </w:r>
      </w:hyperlink>
      <w:r w:rsidR="00DF4037">
        <w:rPr>
          <w:noProof/>
        </w:rPr>
        <w:t>)</w:t>
      </w:r>
      <w:r w:rsidR="00506D3D">
        <w:fldChar w:fldCharType="end"/>
      </w:r>
      <w:r w:rsidR="00DF4037">
        <w:t xml:space="preserve">; however, to our knowledge, </w:t>
      </w:r>
      <w:commentRangeStart w:id="162"/>
      <w:r w:rsidR="00DF4037">
        <w:t xml:space="preserve">no studies have shown that forest boundaries act as a barrier to the transmission of </w:t>
      </w:r>
      <w:r w:rsidR="00951791">
        <w:t>adult aquatic macroinvertebrates</w:t>
      </w:r>
      <w:r w:rsidR="00DF4037">
        <w:t>.</w:t>
      </w:r>
      <w:commentRangeEnd w:id="162"/>
      <w:r w:rsidR="001706C2">
        <w:rPr>
          <w:rStyle w:val="CommentReference"/>
        </w:rPr>
        <w:commentReference w:id="162"/>
      </w:r>
      <w:r w:rsidR="00DF4037">
        <w:t xml:space="preserve"> </w:t>
      </w:r>
      <w:r w:rsidR="0000290A">
        <w:t>Especially</w:t>
      </w:r>
      <w:r w:rsidR="005D5BA2">
        <w:t xml:space="preserve"> for weak flying adult macroinvertebrates that may be at least partially wind-dispersed</w:t>
      </w:r>
      <w:r w:rsidR="0036487A">
        <w:t xml:space="preserve"> </w:t>
      </w:r>
      <w:r w:rsidR="0036487A">
        <w:fldChar w:fldCharType="begin">
          <w:fldData xml:space="preserve">PEVuZE5vdGU+PENpdGU+PEF1dGhvcj5NdWVobGJhdWVyPC9BdXRob3I+PFllYXI+MjAxNDwvWWVh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</w:fldData>
        </w:fldChar>
      </w:r>
      <w:r w:rsidR="00EC70DF">
        <w:instrText xml:space="preserve"> ADDIN EN.CITE </w:instrText>
      </w:r>
      <w:r w:rsidR="00EC70DF">
        <w:fldChar w:fldCharType="begin">
          <w:fldData xml:space="preserve">PEVuZE5vdGU+PENpdGU+PEF1dGhvcj5NdWVobGJhdWVyPC9BdXRob3I+PFllYXI+MjAxNDwvWWVh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</w:fldData>
        </w:fldChar>
      </w:r>
      <w:r w:rsidR="00EC70DF">
        <w:instrText xml:space="preserve"> ADDIN EN.CITE.DATA </w:instrText>
      </w:r>
      <w:r w:rsidR="00EC70DF">
        <w:fldChar w:fldCharType="end"/>
      </w:r>
      <w:r w:rsidR="0036487A">
        <w:fldChar w:fldCharType="separate"/>
      </w:r>
      <w:r w:rsidR="0036487A">
        <w:rPr>
          <w:noProof/>
        </w:rPr>
        <w:t>(</w:t>
      </w:r>
      <w:hyperlink w:anchor="_ENREF_1_31" w:tooltip="Muehlbauer, 2014 #3745" w:history="1">
        <w:r w:rsidR="00350AB4">
          <w:rPr>
            <w:noProof/>
          </w:rPr>
          <w:t>Muehlbauer et al. 2014</w:t>
        </w:r>
      </w:hyperlink>
      <w:r w:rsidR="0036487A">
        <w:rPr>
          <w:noProof/>
        </w:rPr>
        <w:t xml:space="preserve">, </w:t>
      </w:r>
      <w:hyperlink w:anchor="_ENREF_1_6" w:tooltip="Bertin, 2015 #3896" w:history="1">
        <w:r w:rsidR="00350AB4">
          <w:rPr>
            <w:noProof/>
          </w:rPr>
          <w:t>Bertin et al. 2015</w:t>
        </w:r>
      </w:hyperlink>
      <w:r w:rsidR="0036487A">
        <w:rPr>
          <w:noProof/>
        </w:rPr>
        <w:t>)</w:t>
      </w:r>
      <w:r w:rsidR="0036487A">
        <w:fldChar w:fldCharType="end"/>
      </w:r>
      <w:r w:rsidR="0000290A">
        <w:t>, the analogy to passive seed dispersal may be particularly apt</w:t>
      </w:r>
      <w:r w:rsidR="005D5BA2">
        <w:t xml:space="preserve">. However, regardless of flight ability, the presence of a densely-vegetated forest </w:t>
      </w:r>
      <w:r w:rsidR="009F050B">
        <w:t xml:space="preserve">likely serves to </w:t>
      </w:r>
      <w:r w:rsidR="0051530C">
        <w:t xml:space="preserve">at least </w:t>
      </w:r>
      <w:r w:rsidR="009F050B">
        <w:t>slow</w:t>
      </w:r>
      <w:r w:rsidR="0000290A">
        <w:t xml:space="preserve"> insect dispersal and pu</w:t>
      </w:r>
      <w:r w:rsidR="0051530C">
        <w:t>ts these organisms</w:t>
      </w:r>
      <w:r w:rsidR="009F050B">
        <w:t xml:space="preserve"> in closer contact with vegetation, making them more prone to pr</w:t>
      </w:r>
      <w:r w:rsidR="0000290A">
        <w:t>edation by non-flying predators</w:t>
      </w:r>
      <w:r w:rsidR="009F050B">
        <w:t xml:space="preserve"> such as the spiders and beetles.</w:t>
      </w:r>
      <w:r w:rsidR="004F7655">
        <w:t xml:space="preserve"> These boundaries likely also provide feeding, mating, or resting habitat structure for certain taxa (e.g., arboreal spiders, newly-emerged aquatic adults), furthering their influence.</w:t>
      </w:r>
      <w:commentRangeStart w:id="163"/>
      <w:r w:rsidR="002066CB">
        <w:t xml:space="preserve"> In the context of management, failing to appreciate the importance of these terrestrial habitats for stream food webs and aquatic organism life histories may be a contributing factor in the widespread failure of many stream restoration projects </w:t>
      </w:r>
      <w:r w:rsidR="002066CB">
        <w:fldChar w:fldCharType="begin">
          <w:fldData xml:space="preserve">PEVuZE5vdGU+PENpdGU+PEF1dGhvcj5NdWVobGJhdWVyPC9BdXRob3I+PFllYXI+MjAxNDwvWWVh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</w:fldData>
        </w:fldChar>
      </w:r>
      <w:r w:rsidR="002066CB">
        <w:instrText xml:space="preserve"> ADDIN EN.CITE </w:instrText>
      </w:r>
      <w:r w:rsidR="002066CB">
        <w:fldChar w:fldCharType="begin">
          <w:fldData xml:space="preserve">PEVuZE5vdGU+PENpdGU+PEF1dGhvcj5NdWVobGJhdWVyPC9BdXRob3I+PFllYXI+MjAxNDwvWWVh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</w:fldData>
        </w:fldChar>
      </w:r>
      <w:r w:rsidR="002066CB">
        <w:instrText xml:space="preserve"> ADDIN EN.CITE.DATA </w:instrText>
      </w:r>
      <w:r w:rsidR="002066CB">
        <w:fldChar w:fldCharType="end"/>
      </w:r>
      <w:r w:rsidR="002066CB">
        <w:fldChar w:fldCharType="separate"/>
      </w:r>
      <w:r w:rsidR="002066CB">
        <w:rPr>
          <w:noProof/>
        </w:rPr>
        <w:t>(</w:t>
      </w:r>
      <w:hyperlink w:anchor="_ENREF_1_57" w:tooltip="Violin, 2011 #3494" w:history="1">
        <w:r w:rsidR="00350AB4">
          <w:rPr>
            <w:noProof/>
          </w:rPr>
          <w:t>Violin et al. 2011</w:t>
        </w:r>
      </w:hyperlink>
      <w:r w:rsidR="002066CB">
        <w:rPr>
          <w:noProof/>
        </w:rPr>
        <w:t xml:space="preserve">, </w:t>
      </w:r>
      <w:hyperlink w:anchor="_ENREF_1_31" w:tooltip="Muehlbauer, 2014 #3745" w:history="1">
        <w:r w:rsidR="00350AB4">
          <w:rPr>
            <w:noProof/>
          </w:rPr>
          <w:t>Muehlbauer et al. 2014</w:t>
        </w:r>
      </w:hyperlink>
      <w:r w:rsidR="002066CB">
        <w:rPr>
          <w:noProof/>
        </w:rPr>
        <w:t>)</w:t>
      </w:r>
      <w:r w:rsidR="002066CB">
        <w:fldChar w:fldCharType="end"/>
      </w:r>
      <w:r w:rsidR="002066CB">
        <w:t>.</w:t>
      </w:r>
      <w:commentRangeEnd w:id="163"/>
      <w:r w:rsidR="001706C2">
        <w:rPr>
          <w:rStyle w:val="CommentReference"/>
        </w:rPr>
        <w:commentReference w:id="163"/>
      </w:r>
    </w:p>
    <w:p w14:paraId="5F9187BB" w14:textId="5335A9D7" w:rsidR="00C207BD" w:rsidRDefault="00C207BD" w:rsidP="00C207BD">
      <w:pPr>
        <w:pStyle w:val="Subtitle"/>
      </w:pPr>
      <w:r>
        <w:t>Importance of floodplains and riparian zones</w:t>
      </w:r>
    </w:p>
    <w:p w14:paraId="65C70AE2" w14:textId="257B4D49" w:rsidR="00FD5B68" w:rsidRDefault="009F050B" w:rsidP="00704475">
      <w:r>
        <w:tab/>
      </w:r>
      <w:r w:rsidR="00415EEA">
        <w:t xml:space="preserve">Vegetated boundaries provide habitat for the three focal predator taxa in this study, so </w:t>
      </w:r>
      <w:r w:rsidR="002461BD">
        <w:t>the</w:t>
      </w:r>
      <w:r w:rsidR="00415EEA">
        <w:t xml:space="preserve">ir increase in density </w:t>
      </w:r>
      <w:r w:rsidR="002461BD">
        <w:t xml:space="preserve">at the forest </w:t>
      </w:r>
      <w:r w:rsidR="006022A2">
        <w:t>boundary</w:t>
      </w:r>
      <w:r w:rsidR="002461BD">
        <w:t xml:space="preserve"> relative to an adjacent riparian zone a few meters away is not unexpected. </w:t>
      </w:r>
      <w:r w:rsidR="00415EEA">
        <w:t xml:space="preserve">However, </w:t>
      </w:r>
      <w:r w:rsidR="00CA4781">
        <w:t xml:space="preserve">the </w:t>
      </w:r>
      <w:r w:rsidR="00415EEA">
        <w:t>near total (“100% aquatic”)</w:t>
      </w:r>
      <w:r w:rsidR="002461BD">
        <w:t xml:space="preserve"> reliance</w:t>
      </w:r>
      <w:r w:rsidR="00415EEA">
        <w:t xml:space="preserve"> </w:t>
      </w:r>
      <w:r w:rsidR="00374FDC">
        <w:t xml:space="preserve">on </w:t>
      </w:r>
      <w:r w:rsidR="002461BD">
        <w:t xml:space="preserve">aquatic subsidies at </w:t>
      </w:r>
      <w:r w:rsidR="00374FDC">
        <w:t>these distances</w:t>
      </w:r>
      <w:r w:rsidR="002461BD">
        <w:t xml:space="preserve"> is somewhat surprising</w:t>
      </w:r>
      <w:r w:rsidR="00374FDC">
        <w:t>,</w:t>
      </w:r>
      <w:r w:rsidR="002461BD">
        <w:t xml:space="preserve"> at least until the </w:t>
      </w:r>
      <w:r w:rsidR="00D0726E">
        <w:t xml:space="preserve">high </w:t>
      </w:r>
      <w:r w:rsidR="002461BD">
        <w:t xml:space="preserve">density of adult aquatic </w:t>
      </w:r>
      <w:r w:rsidR="002461BD">
        <w:lastRenderedPageBreak/>
        <w:t>macroinvertebrates sampled at these locations is taken into account</w:t>
      </w:r>
      <w:r w:rsidR="000048E8">
        <w:t xml:space="preserve">. For adult aquatic insect population biology, the light trap data suggest that this forest boundary may be at least partially </w:t>
      </w:r>
      <w:r w:rsidR="00CA4781">
        <w:t>“</w:t>
      </w:r>
      <w:r w:rsidR="000048E8">
        <w:t>reflective</w:t>
      </w:r>
      <w:r w:rsidR="00D0726E">
        <w:t>”</w:t>
      </w:r>
      <w:r w:rsidR="000048E8">
        <w:t xml:space="preserve"> </w:t>
      </w:r>
      <w:r w:rsidR="000048E8">
        <w:fldChar w:fldCharType="begin"/>
      </w:r>
      <w:r w:rsidR="00CA4781">
        <w:instrText xml:space="preserve"> ADDIN EN.CITE &lt;EndNote&gt;&lt;Cite&gt;&lt;Author&gt;Strayer&lt;/Author&gt;&lt;Year&gt;2003&lt;/Year&gt;&lt;RecNum&gt;2166&lt;/RecNum&gt;&lt;Prefix&gt;sensu &lt;/Prefix&gt;&lt;DisplayText&gt;(sensu Strayer et al. 2003)&lt;/DisplayText&gt;&lt;record&gt;&lt;rec-number&gt;2166&lt;/rec-number&gt;&lt;foreign-keys&gt;&lt;key app="EN" db-id="xwsaxrrty5wxrbe5ftq5zdvo0ddrvezpfas0"&gt;2166&lt;/key&gt;&lt;/foreign-keys&gt;&lt;ref-type name="Journal Article"&gt;17&lt;/ref-type&gt;&lt;contributors&gt;&lt;authors&gt;&lt;author&gt;Strayer, David L.&lt;/author&gt;&lt;author&gt;Power, Mary E.&lt;/author&gt;&lt;author&gt;Fagan, W. F.&lt;/author&gt;&lt;author&gt;Pickett, Steward T. A.&lt;/author&gt;&lt;author&gt;Belnap, J.&lt;/author&gt;&lt;/authors&gt;&lt;/contributors&gt;&lt;titles&gt;&lt;title&gt;A classification of ecological boundaries&lt;/title&gt;&lt;secondary-title&gt;BioScience&lt;/secondary-title&gt;&lt;alt-title&gt;BioScience&lt;/alt-title&gt;&lt;/titles&gt;&lt;periodical&gt;&lt;full-title&gt;BioScience&lt;/full-title&gt;&lt;/periodical&gt;&lt;alt-periodical&gt;&lt;full-title&gt;BioScience&lt;/full-title&gt;&lt;/alt-periodical&gt;&lt;pages&gt;723–729&lt;/pages&gt;&lt;volume&gt;53&lt;/volume&gt;&lt;number&gt;8&lt;/number&gt;&lt;dates&gt;&lt;year&gt;2003&lt;/year&gt;&lt;/dates&gt;&lt;publisher&gt;Univ California Press&lt;/publisher&gt;&lt;urls&gt;&lt;/urls&gt;&lt;research-notes&gt; &lt;/research-notes&gt;&lt;/record&gt;&lt;/Cite&gt;&lt;/EndNote&gt;</w:instrText>
      </w:r>
      <w:r w:rsidR="000048E8">
        <w:fldChar w:fldCharType="separate"/>
      </w:r>
      <w:r w:rsidR="00CA4781">
        <w:rPr>
          <w:noProof/>
        </w:rPr>
        <w:t>(</w:t>
      </w:r>
      <w:hyperlink w:anchor="_ENREF_1_52" w:tooltip="Strayer, 2003 #2166" w:history="1">
        <w:r w:rsidR="00350AB4">
          <w:rPr>
            <w:noProof/>
          </w:rPr>
          <w:t>sensu Strayer et al. 2003</w:t>
        </w:r>
      </w:hyperlink>
      <w:r w:rsidR="00CA4781">
        <w:rPr>
          <w:noProof/>
        </w:rPr>
        <w:t>)</w:t>
      </w:r>
      <w:r w:rsidR="000048E8">
        <w:fldChar w:fldCharType="end"/>
      </w:r>
      <w:r w:rsidR="00374FDC">
        <w:t xml:space="preserve">; serving to </w:t>
      </w:r>
      <w:r w:rsidR="000048E8">
        <w:t>stop, slow, or turn</w:t>
      </w:r>
      <w:r w:rsidR="00374FDC">
        <w:t xml:space="preserve"> many individuals</w:t>
      </w:r>
      <w:r w:rsidR="000048E8">
        <w:t xml:space="preserve"> back</w:t>
      </w:r>
      <w:r w:rsidR="00374FDC">
        <w:t xml:space="preserve"> toward the stream, and </w:t>
      </w:r>
      <w:r w:rsidR="000048E8">
        <w:t>explain</w:t>
      </w:r>
      <w:r w:rsidR="00374FDC">
        <w:t>ing</w:t>
      </w:r>
      <w:r w:rsidR="000048E8">
        <w:t xml:space="preserve"> their high concentr</w:t>
      </w:r>
      <w:r w:rsidR="0051530C">
        <w:t xml:space="preserve">ations at forest edges. </w:t>
      </w:r>
      <w:r w:rsidR="000048E8">
        <w:t xml:space="preserve">For food webs, however, it seems that riparian–forest edges function similarly to banks at the water’s edge </w:t>
      </w:r>
      <w:r w:rsidR="00374FDC">
        <w:t>as</w:t>
      </w:r>
      <w:r w:rsidR="000048E8">
        <w:t xml:space="preserve"> semi-permeable </w:t>
      </w:r>
      <w:commentRangeStart w:id="164"/>
      <w:r w:rsidR="000048E8">
        <w:fldChar w:fldCharType="begin"/>
      </w:r>
      <w:r w:rsidR="000048E8">
        <w:instrText xml:space="preserve"> ADDIN EN.CITE &lt;EndNote&gt;&lt;Cite&gt;&lt;Author&gt;Strayer&lt;/Author&gt;&lt;Year&gt;2003&lt;/Year&gt;&lt;RecNum&gt;2166&lt;/RecNum&gt;&lt;Prefix&gt;i.e.`, &amp;quot;partially transmissive&amp;quot;`, &lt;/Prefix&gt;&lt;DisplayText&gt;(i.e., &amp;quot;partially transmissive&amp;quot;, Strayer et al. 2003)&lt;/DisplayText&gt;&lt;record&gt;&lt;rec-number&gt;2166&lt;/rec-number&gt;&lt;foreign-keys&gt;&lt;key app="EN" db-id="xwsaxrrty5wxrbe5ftq5zdvo0ddrvezpfas0"&gt;2166&lt;/key&gt;&lt;/foreign-keys&gt;&lt;ref-type name="Journal Article"&gt;17&lt;/ref-type&gt;&lt;contributors&gt;&lt;authors&gt;&lt;author&gt;Strayer, David L.&lt;/author&gt;&lt;author&gt;Power, Mary E.&lt;/author&gt;&lt;author&gt;Fagan, W. F.&lt;/author&gt;&lt;author&gt;Pickett, Steward T. A.&lt;/author&gt;&lt;author&gt;Belnap, J.&lt;/author&gt;&lt;/authors&gt;&lt;/contributors&gt;&lt;titles&gt;&lt;title&gt;A classification of ecological boundaries&lt;/title&gt;&lt;secondary-title&gt;BioScience&lt;/secondary-title&gt;&lt;alt-title&gt;BioScience&lt;/alt-title&gt;&lt;/titles&gt;&lt;periodical&gt;&lt;full-title&gt;BioScience&lt;/full-title&gt;&lt;/periodical&gt;&lt;alt-periodical&gt;&lt;full-title&gt;BioScience&lt;/full-title&gt;&lt;/alt-periodical&gt;&lt;pages&gt;723–729&lt;/pages&gt;&lt;volume&gt;53&lt;/volume&gt;&lt;number&gt;8&lt;/number&gt;&lt;dates&gt;&lt;year&gt;2003&lt;/year&gt;&lt;/dates&gt;&lt;publisher&gt;Univ California Press&lt;/publisher&gt;&lt;urls&gt;&lt;/urls&gt;&lt;research-notes&gt; &lt;/research-notes&gt;&lt;/record&gt;&lt;/Cite&gt;&lt;/EndNote&gt;</w:instrText>
      </w:r>
      <w:r w:rsidR="000048E8">
        <w:fldChar w:fldCharType="separate"/>
      </w:r>
      <w:r w:rsidR="000048E8">
        <w:rPr>
          <w:noProof/>
        </w:rPr>
        <w:t>(</w:t>
      </w:r>
      <w:hyperlink w:anchor="_ENREF_1_52" w:tooltip="Strayer, 2003 #2166" w:history="1">
        <w:r w:rsidR="00350AB4">
          <w:rPr>
            <w:noProof/>
          </w:rPr>
          <w:t>i.e., "partially transmissive", Strayer et al. 2003</w:t>
        </w:r>
      </w:hyperlink>
      <w:r w:rsidR="000048E8">
        <w:rPr>
          <w:noProof/>
        </w:rPr>
        <w:t>)</w:t>
      </w:r>
      <w:r w:rsidR="000048E8">
        <w:fldChar w:fldCharType="end"/>
      </w:r>
      <w:commentRangeEnd w:id="164"/>
      <w:r w:rsidR="00485B74">
        <w:rPr>
          <w:rStyle w:val="CommentReference"/>
        </w:rPr>
        <w:commentReference w:id="164"/>
      </w:r>
      <w:r w:rsidR="000048E8">
        <w:t xml:space="preserve"> concentration zones of large magnitudes of aquatic subsidy resources, which decline rapidly beyond the boundary</w:t>
      </w:r>
      <w:r w:rsidR="00374FDC">
        <w:t xml:space="preserve">. </w:t>
      </w:r>
      <w:r w:rsidR="005D5BA2">
        <w:t xml:space="preserve">At both the river–land and riparian–upland forest boundary, this </w:t>
      </w:r>
      <w:r w:rsidR="002461BD">
        <w:t>lead</w:t>
      </w:r>
      <w:r w:rsidR="005D5BA2">
        <w:t>s</w:t>
      </w:r>
      <w:r w:rsidR="002461BD">
        <w:t xml:space="preserve"> to </w:t>
      </w:r>
      <w:r w:rsidR="002F0CF2">
        <w:t>negative</w:t>
      </w:r>
      <w:r w:rsidR="002461BD">
        <w:t xml:space="preserve"> power decay curves in the importance of the aquatic subsidy to terrestrial food webs with increasing distance from the edge.</w:t>
      </w:r>
      <w:r w:rsidR="005D5BA2">
        <w:t xml:space="preserve"> Indeed</w:t>
      </w:r>
      <w:r w:rsidR="00374FDC">
        <w:t xml:space="preserve">, </w:t>
      </w:r>
      <w:r w:rsidR="005D5BA2">
        <w:t xml:space="preserve">the presence of a vegetated </w:t>
      </w:r>
      <w:r w:rsidR="006022A2">
        <w:t>boundary</w:t>
      </w:r>
      <w:r w:rsidR="005D5BA2">
        <w:t xml:space="preserve"> seems to reset the stream signature, effectively re-starting the decay de novo at the forest edge</w:t>
      </w:r>
      <w:r w:rsidR="001D1AEC">
        <w:t xml:space="preserve"> (</w:t>
      </w:r>
      <w:r w:rsidR="00A9311F">
        <w:t>Fig. 3</w:t>
      </w:r>
      <w:r w:rsidR="001D1AEC">
        <w:t>)</w:t>
      </w:r>
      <w:r w:rsidR="005D5BA2">
        <w:t>.</w:t>
      </w:r>
    </w:p>
    <w:p w14:paraId="40493E28" w14:textId="6993FBEA" w:rsidR="000869DE" w:rsidRPr="000869DE" w:rsidRDefault="000869DE" w:rsidP="000869DE">
      <w:r>
        <w:tab/>
      </w:r>
      <w:r w:rsidR="00275B35">
        <w:t>In the absence of a distinct transition between more open floodplain or riparian vegetation and more dense upland forest, stream subsidies were highly important to terrestrial food webs near the bank, and declined with distance from the stream. In contrast, when streams are first bordered by floodplains or open riparian zones</w:t>
      </w:r>
      <w:r w:rsidR="0051530C">
        <w:t>, two</w:t>
      </w:r>
      <w:r w:rsidR="00275B35">
        <w:t xml:space="preserve"> “hotlines” of high subsidy magnitude are created that extend parallel to the stream channel</w:t>
      </w:r>
      <w:r w:rsidR="001D1AEC">
        <w:t xml:space="preserve"> (</w:t>
      </w:r>
      <w:r w:rsidR="00F540CB">
        <w:t>Fig. 8</w:t>
      </w:r>
      <w:r w:rsidR="001D1AEC">
        <w:t>)</w:t>
      </w:r>
      <w:r w:rsidR="00256EC6">
        <w:t xml:space="preserve">. </w:t>
      </w:r>
      <w:r w:rsidR="00275B35">
        <w:t xml:space="preserve">As in sites with no sharp </w:t>
      </w:r>
      <w:r w:rsidR="00256EC6">
        <w:t xml:space="preserve">vegetation </w:t>
      </w:r>
      <w:r w:rsidR="00275B35">
        <w:t xml:space="preserve">transition, the first “hotline” is at the water’s edge. </w:t>
      </w:r>
      <w:r w:rsidR="00145B02">
        <w:t xml:space="preserve">However, </w:t>
      </w:r>
      <w:r w:rsidR="00256EC6">
        <w:t>at sites with</w:t>
      </w:r>
      <w:r w:rsidR="00145B02">
        <w:t xml:space="preserve"> distinct floodplai</w:t>
      </w:r>
      <w:r w:rsidR="00C56E56">
        <w:t>n/riparian zone</w:t>
      </w:r>
      <w:r w:rsidR="00256EC6">
        <w:t>s</w:t>
      </w:r>
      <w:r w:rsidR="00C56E56">
        <w:t>, a second</w:t>
      </w:r>
      <w:r w:rsidR="00145B02">
        <w:t xml:space="preserve"> high magnitude strip of subsidy transmission </w:t>
      </w:r>
      <w:r w:rsidR="00A6050B">
        <w:t xml:space="preserve">unexpectedly </w:t>
      </w:r>
      <w:r w:rsidR="00145B02">
        <w:t xml:space="preserve">occurs at the upland forest transition, often 100 m or more away from the </w:t>
      </w:r>
      <w:r w:rsidR="00C56E56">
        <w:t>stream</w:t>
      </w:r>
      <w:r w:rsidR="00145B02">
        <w:t xml:space="preserve">. This </w:t>
      </w:r>
      <w:r w:rsidR="00C56E56">
        <w:t xml:space="preserve">landscape and vegetation structure allows the persistence of </w:t>
      </w:r>
      <w:r w:rsidR="0051530C">
        <w:t>two</w:t>
      </w:r>
      <w:r w:rsidR="00145B02">
        <w:t xml:space="preserve"> similar, yet spatially distinct communities of arthropod predators</w:t>
      </w:r>
      <w:r w:rsidR="00256EC6">
        <w:t>,</w:t>
      </w:r>
      <w:r w:rsidR="00145B02">
        <w:t xml:space="preserve"> both </w:t>
      </w:r>
      <w:r w:rsidR="00256EC6">
        <w:t>of which are heavily reliant</w:t>
      </w:r>
      <w:r w:rsidR="00145B02">
        <w:t xml:space="preserve"> on aquatic resources, yet only one of which is </w:t>
      </w:r>
      <w:del w:id="165" w:author="Kennedy, Theodore" w:date="2016-02-08T10:30:00Z">
        <w:r w:rsidR="00145B02" w:rsidDel="00485B74">
          <w:delText>located near</w:delText>
        </w:r>
      </w:del>
      <w:ins w:id="166" w:author="Kennedy, Theodore" w:date="2016-02-08T10:30:00Z">
        <w:r w:rsidR="00485B74">
          <w:t>proximate to</w:t>
        </w:r>
      </w:ins>
      <w:r w:rsidR="00145B02">
        <w:t xml:space="preserve"> the emergent subsidy source. </w:t>
      </w:r>
      <w:r w:rsidR="00256EC6">
        <w:t xml:space="preserve">These </w:t>
      </w:r>
      <w:r w:rsidR="00C56E56">
        <w:t>functionally similar</w:t>
      </w:r>
      <w:r w:rsidR="00256EC6">
        <w:t xml:space="preserve"> communities </w:t>
      </w:r>
      <w:commentRangeStart w:id="167"/>
      <w:del w:id="168" w:author="Kennedy, Theodore" w:date="2016-02-08T10:30:00Z">
        <w:r w:rsidR="00256EC6" w:rsidDel="00485B74">
          <w:delText xml:space="preserve">also seem to </w:delText>
        </w:r>
        <w:r w:rsidR="00A6050B" w:rsidDel="00485B74">
          <w:delText>have adopted</w:delText>
        </w:r>
      </w:del>
      <w:commentRangeEnd w:id="167"/>
      <w:r w:rsidR="00485B74">
        <w:rPr>
          <w:rStyle w:val="CommentReference"/>
        </w:rPr>
        <w:commentReference w:id="167"/>
      </w:r>
      <w:ins w:id="169" w:author="Kennedy, Theodore" w:date="2016-02-08T10:30:00Z">
        <w:r w:rsidR="00485B74">
          <w:t xml:space="preserve"> exhibit</w:t>
        </w:r>
      </w:ins>
      <w:r w:rsidR="00A6050B">
        <w:t xml:space="preserve"> different strategies for resource acquisition: </w:t>
      </w:r>
      <w:commentRangeStart w:id="170"/>
      <w:r w:rsidR="00A6050B">
        <w:t xml:space="preserve">predatory arthropods </w:t>
      </w:r>
      <w:r w:rsidR="00A6050B">
        <w:lastRenderedPageBreak/>
        <w:t xml:space="preserve">near the stream capitalize upon </w:t>
      </w:r>
      <w:r w:rsidR="00256EC6">
        <w:t>s</w:t>
      </w:r>
      <w:r w:rsidR="00A6050B">
        <w:t>ubsidies (adult macroinvertebrate insects) immediately upon their emergence from the stream</w:t>
      </w:r>
      <w:r w:rsidR="00256EC6">
        <w:t xml:space="preserve">. In contrast, </w:t>
      </w:r>
      <w:r w:rsidR="00A6050B">
        <w:t xml:space="preserve">predators at the forest boundary rely upon the same subsidy source but access it later, during the dispersal phase of adult aquatic macroinvertebrate life history. </w:t>
      </w:r>
      <w:commentRangeEnd w:id="170"/>
      <w:r w:rsidR="00485B74">
        <w:rPr>
          <w:rStyle w:val="CommentReference"/>
        </w:rPr>
        <w:commentReference w:id="170"/>
      </w:r>
      <w:r w:rsidR="00145B02">
        <w:t>Withou</w:t>
      </w:r>
      <w:r w:rsidR="00A6050B">
        <w:t>t the intervening floodplain/</w:t>
      </w:r>
      <w:r w:rsidR="00145B02">
        <w:t>riparian zone</w:t>
      </w:r>
      <w:r w:rsidR="00C207BD">
        <w:t xml:space="preserve"> and </w:t>
      </w:r>
      <w:r w:rsidR="00A6050B">
        <w:t>subsequent transition to upland vegetation that concentrates these dispersing subsidy resources</w:t>
      </w:r>
      <w:r w:rsidR="00145B02">
        <w:t xml:space="preserve">, only one such </w:t>
      </w:r>
      <w:r w:rsidR="00A6050B">
        <w:t xml:space="preserve">distinct </w:t>
      </w:r>
      <w:r w:rsidR="00145B02">
        <w:t>predator community (i.e., the community at the</w:t>
      </w:r>
      <w:r w:rsidR="00C56E56">
        <w:t xml:space="preserve"> stream) is supported in space.</w:t>
      </w:r>
    </w:p>
    <w:p w14:paraId="54E2506F" w14:textId="72F056C7" w:rsidR="002F7DA0" w:rsidRDefault="00E4026D" w:rsidP="00BD3C5F">
      <w:pPr>
        <w:pStyle w:val="Subtitle"/>
      </w:pPr>
      <w:commentRangeStart w:id="171"/>
      <w:r>
        <w:t>Conclusions</w:t>
      </w:r>
      <w:commentRangeEnd w:id="171"/>
      <w:r w:rsidR="00B4723F">
        <w:rPr>
          <w:rStyle w:val="CommentReference"/>
          <w:rFonts w:eastAsiaTheme="minorEastAsia" w:cstheme="minorBidi"/>
          <w:i w:val="0"/>
        </w:rPr>
        <w:commentReference w:id="171"/>
      </w:r>
    </w:p>
    <w:p w14:paraId="5FFF00DD" w14:textId="0AB3D592" w:rsidR="00B444C1" w:rsidRPr="00415A5D" w:rsidRDefault="00B42B31" w:rsidP="00367CE5">
      <w:r>
        <w:tab/>
      </w:r>
      <w:commentRangeStart w:id="172"/>
      <w:del w:id="173" w:author="Kennedy, Theodore" w:date="2016-02-08T10:33:00Z">
        <w:r w:rsidR="00796073" w:rsidDel="00485B74">
          <w:delText>The purpose of this research was to</w:delText>
        </w:r>
      </w:del>
      <w:commentRangeEnd w:id="172"/>
      <w:r w:rsidR="00485B74">
        <w:rPr>
          <w:rStyle w:val="CommentReference"/>
        </w:rPr>
        <w:commentReference w:id="172"/>
      </w:r>
      <w:ins w:id="174" w:author="Kennedy, Theodore" w:date="2016-02-08T10:33:00Z">
        <w:r w:rsidR="00485B74">
          <w:t>Our research on subsidy transmission into terrestrial landscapes demonstrated</w:t>
        </w:r>
      </w:ins>
      <w:ins w:id="175" w:author="Kennedy, Theodore" w:date="2016-02-08T10:35:00Z">
        <w:r w:rsidR="00B4723F">
          <w:t>….</w:t>
        </w:r>
      </w:ins>
      <w:r w:rsidR="00796073">
        <w:t xml:space="preserve"> document the distance that aquatic subsidies penetrated into the terrestrial landscape. </w:t>
      </w:r>
      <w:commentRangeStart w:id="176"/>
      <w:r w:rsidR="00070C4A">
        <w:t xml:space="preserve">We found that, conservatively, </w:t>
      </w:r>
      <w:r w:rsidR="0071158A">
        <w:t xml:space="preserve">&gt; ¾ of the total </w:t>
      </w:r>
      <w:r w:rsidR="003021CE">
        <w:t>catchment</w:t>
      </w:r>
      <w:r w:rsidR="0071158A">
        <w:t xml:space="preserve"> was encompassed by </w:t>
      </w:r>
      <w:r w:rsidR="00CC7214">
        <w:t xml:space="preserve">these </w:t>
      </w:r>
      <w:r w:rsidR="0071158A">
        <w:t xml:space="preserve">subsidies, as the </w:t>
      </w:r>
      <w:r w:rsidR="00BC74D6">
        <w:t>10%</w:t>
      </w:r>
      <w:r w:rsidR="00CC7214">
        <w:t xml:space="preserve"> stream signature</w:t>
      </w:r>
      <w:r w:rsidR="00070C4A">
        <w:t xml:space="preserve"> could still </w:t>
      </w:r>
      <w:r w:rsidR="003050CF">
        <w:t xml:space="preserve">be </w:t>
      </w:r>
      <w:r w:rsidR="00070C4A">
        <w:t xml:space="preserve">found in arthropod predator food webs </w:t>
      </w:r>
      <w:r w:rsidR="0064234D">
        <w:t xml:space="preserve">~ </w:t>
      </w:r>
      <w:r w:rsidR="009271D9">
        <w:t>80</w:t>
      </w:r>
      <w:r w:rsidR="009271D9">
        <w:rPr>
          <w:rFonts w:cs="Times New Roman"/>
        </w:rPr>
        <w:t>–</w:t>
      </w:r>
      <w:r w:rsidR="00070C4A">
        <w:t>3</w:t>
      </w:r>
      <w:r w:rsidR="009271D9">
        <w:t>5</w:t>
      </w:r>
      <w:r w:rsidR="00070C4A">
        <w:t>0 m away from stream</w:t>
      </w:r>
      <w:r w:rsidR="003050CF">
        <w:t>s</w:t>
      </w:r>
      <w:r w:rsidR="00042513">
        <w:t xml:space="preserve">. </w:t>
      </w:r>
      <w:commentRangeEnd w:id="176"/>
      <w:r w:rsidR="00B4723F">
        <w:rPr>
          <w:rStyle w:val="CommentReference"/>
        </w:rPr>
        <w:commentReference w:id="176"/>
      </w:r>
      <w:r w:rsidR="0071158A">
        <w:t>This</w:t>
      </w:r>
      <w:r w:rsidR="0067651D">
        <w:t xml:space="preserve"> </w:t>
      </w:r>
      <w:r w:rsidR="00E82180">
        <w:t xml:space="preserve">stream signature </w:t>
      </w:r>
      <w:r w:rsidR="0067651D">
        <w:t>effect was mo</w:t>
      </w:r>
      <w:r w:rsidR="00E82180">
        <w:t>st</w:t>
      </w:r>
      <w:r w:rsidR="0067651D">
        <w:t xml:space="preserve"> easily </w:t>
      </w:r>
      <w:r>
        <w:t>explain</w:t>
      </w:r>
      <w:r w:rsidR="0067651D">
        <w:t>ed</w:t>
      </w:r>
      <w:r w:rsidR="00E82180">
        <w:t xml:space="preserve"> by considering </w:t>
      </w:r>
      <w:r>
        <w:t xml:space="preserve">terrestrial vegetation conditions </w:t>
      </w:r>
      <w:r w:rsidR="0067651D">
        <w:t xml:space="preserve">that </w:t>
      </w:r>
      <w:r w:rsidR="00E82180">
        <w:t>co-</w:t>
      </w:r>
      <w:r w:rsidR="0067651D">
        <w:t xml:space="preserve">varied with stream size </w:t>
      </w:r>
      <w:r w:rsidR="00E82180">
        <w:t xml:space="preserve">rather than considering stream order in and of itself. For example, dense vegetation can completely envelope small streams, and seems to act as a relatively impermeable boundary to subsidy transmission. </w:t>
      </w:r>
      <w:r w:rsidR="0071158A">
        <w:t>T</w:t>
      </w:r>
      <w:r w:rsidR="00E82180">
        <w:t xml:space="preserve">opographic breaks such as levees </w:t>
      </w:r>
      <w:r w:rsidR="00B444C1">
        <w:t xml:space="preserve">also </w:t>
      </w:r>
      <w:r w:rsidR="00E82180">
        <w:t>affect</w:t>
      </w:r>
      <w:r w:rsidR="00B444C1">
        <w:t>ed</w:t>
      </w:r>
      <w:r w:rsidR="00E82180">
        <w:t xml:space="preserve"> the stream signature, but their influence was less substantial than the effect of vegetation </w:t>
      </w:r>
      <w:r w:rsidR="006022A2">
        <w:t>boundaries</w:t>
      </w:r>
      <w:r w:rsidR="00E82180">
        <w:t xml:space="preserve"> between riparian zones and upland forests</w:t>
      </w:r>
      <w:r>
        <w:t xml:space="preserve">. </w:t>
      </w:r>
      <w:r w:rsidR="00CC7214">
        <w:t xml:space="preserve">These sharp discontinuities in vegetation acted to concentrate stream resources, effectively resetting the subsidy decay curves at these locations. </w:t>
      </w:r>
      <w:r w:rsidR="005E71F6">
        <w:t>Streams are most often</w:t>
      </w:r>
      <w:r w:rsidR="006F677A">
        <w:t xml:space="preserve"> defined by </w:t>
      </w:r>
      <w:r w:rsidR="0062100C">
        <w:t>physical</w:t>
      </w:r>
      <w:r w:rsidR="006F677A">
        <w:t xml:space="preserve"> measures</w:t>
      </w:r>
      <w:r w:rsidR="005E71F6">
        <w:t>,</w:t>
      </w:r>
      <w:r w:rsidR="006F677A">
        <w:t xml:space="preserve"> such as the bo</w:t>
      </w:r>
      <w:r w:rsidR="005E71F6">
        <w:t>undary</w:t>
      </w:r>
      <w:r w:rsidR="006F677A">
        <w:t xml:space="preserve"> between </w:t>
      </w:r>
      <w:r w:rsidR="005E71F6">
        <w:t xml:space="preserve">surface </w:t>
      </w:r>
      <w:r w:rsidR="006F677A">
        <w:t xml:space="preserve">water and land; our results suggest that, for food webs, a more useful stream boundary may actually be the edge of the forest, rather than the </w:t>
      </w:r>
      <w:r w:rsidR="00C449EA">
        <w:t xml:space="preserve">edge of </w:t>
      </w:r>
      <w:r w:rsidR="006F677A">
        <w:t>water.</w:t>
      </w:r>
      <w:r w:rsidR="00367CE5">
        <w:t xml:space="preserve"> More broadly, these results underscore that ecotone boundaries are often very permeable, and that the meaningful borders of ecosystems may not be what or where they are generally accepted to be.</w:t>
      </w:r>
    </w:p>
    <w:p w14:paraId="3FF4D8CD" w14:textId="77777777" w:rsidR="00AD05E6" w:rsidRDefault="00AD05E6" w:rsidP="00BD3C5F">
      <w:pPr>
        <w:pStyle w:val="Heading1"/>
      </w:pPr>
      <w:r>
        <w:lastRenderedPageBreak/>
        <w:t>Acknowledgements</w:t>
      </w:r>
    </w:p>
    <w:p w14:paraId="2F2E05BE" w14:textId="77777777" w:rsidR="00311FBC" w:rsidRDefault="000879D8" w:rsidP="00311FBC">
      <w:r>
        <w:tab/>
      </w:r>
      <w:r w:rsidRPr="004A4023">
        <w:t>This research would not have been possible without logistical support</w:t>
      </w:r>
      <w:r w:rsidR="002072E3" w:rsidRPr="004A4023">
        <w:t xml:space="preserve">, </w:t>
      </w:r>
      <w:r w:rsidRPr="004A4023">
        <w:t>site permissions</w:t>
      </w:r>
      <w:r w:rsidR="002072E3" w:rsidRPr="004A4023">
        <w:t>,</w:t>
      </w:r>
      <w:r w:rsidRPr="004A4023">
        <w:t xml:space="preserve"> and access </w:t>
      </w:r>
      <w:r w:rsidR="00C1309F" w:rsidRPr="004A4023">
        <w:t xml:space="preserve">kindly </w:t>
      </w:r>
      <w:r w:rsidRPr="004A4023">
        <w:t>provided by J. Love (Coweeta Hydrologic Laboratory</w:t>
      </w:r>
      <w:r w:rsidR="009271D9">
        <w:t>, USA</w:t>
      </w:r>
      <w:r w:rsidRPr="004A4023">
        <w:t>), C. Baumgartner</w:t>
      </w:r>
      <w:r w:rsidR="003A474A" w:rsidRPr="004A4023">
        <w:t>, G. Frank,</w:t>
      </w:r>
      <w:r w:rsidRPr="004A4023">
        <w:t xml:space="preserve"> and C. </w:t>
      </w:r>
      <w:proofErr w:type="spellStart"/>
      <w:r w:rsidRPr="004A4023">
        <w:t>Rak</w:t>
      </w:r>
      <w:proofErr w:type="spellEnd"/>
      <w:r w:rsidRPr="004A4023">
        <w:t xml:space="preserve"> (</w:t>
      </w:r>
      <w:proofErr w:type="spellStart"/>
      <w:r w:rsidRPr="004A4023">
        <w:t>Donau-Auen</w:t>
      </w:r>
      <w:proofErr w:type="spellEnd"/>
      <w:r w:rsidRPr="004A4023">
        <w:t xml:space="preserve"> National Park</w:t>
      </w:r>
      <w:r w:rsidR="009271D9">
        <w:t>, Austria</w:t>
      </w:r>
      <w:r w:rsidRPr="004A4023">
        <w:t xml:space="preserve">), T. </w:t>
      </w:r>
      <w:proofErr w:type="spellStart"/>
      <w:r w:rsidRPr="004A4023">
        <w:t>Parrag</w:t>
      </w:r>
      <w:proofErr w:type="spellEnd"/>
      <w:r w:rsidRPr="004A4023">
        <w:t xml:space="preserve"> (Duna-</w:t>
      </w:r>
      <w:proofErr w:type="spellStart"/>
      <w:r w:rsidRPr="004A4023">
        <w:t>Dráva</w:t>
      </w:r>
      <w:proofErr w:type="spellEnd"/>
      <w:r w:rsidRPr="004A4023">
        <w:t xml:space="preserve"> National Park</w:t>
      </w:r>
      <w:r w:rsidR="009271D9">
        <w:t>, Hungary</w:t>
      </w:r>
      <w:r w:rsidRPr="004A4023">
        <w:t xml:space="preserve">), </w:t>
      </w:r>
      <w:r w:rsidR="002072E3" w:rsidRPr="004A4023">
        <w:t xml:space="preserve">I. </w:t>
      </w:r>
      <w:proofErr w:type="spellStart"/>
      <w:r w:rsidR="002072E3" w:rsidRPr="004A4023">
        <w:t>Grujičić</w:t>
      </w:r>
      <w:proofErr w:type="spellEnd"/>
      <w:r w:rsidR="004A4023">
        <w:t xml:space="preserve"> </w:t>
      </w:r>
      <w:r w:rsidR="004A4023" w:rsidRPr="004A4023">
        <w:t>(</w:t>
      </w:r>
      <w:proofErr w:type="spellStart"/>
      <w:r w:rsidR="004A4023" w:rsidRPr="004A4023">
        <w:t>Vojvodinašume</w:t>
      </w:r>
      <w:proofErr w:type="spellEnd"/>
      <w:r w:rsidR="009271D9">
        <w:t>, Serbia</w:t>
      </w:r>
      <w:r w:rsidR="004A4023" w:rsidRPr="004A4023">
        <w:t xml:space="preserve">), M. </w:t>
      </w:r>
      <w:proofErr w:type="spellStart"/>
      <w:r w:rsidR="004A4023" w:rsidRPr="004A4023">
        <w:t>Tucakov</w:t>
      </w:r>
      <w:proofErr w:type="spellEnd"/>
      <w:r w:rsidR="004A4023" w:rsidRPr="004A4023">
        <w:t xml:space="preserve"> and R. </w:t>
      </w:r>
      <w:proofErr w:type="spellStart"/>
      <w:r w:rsidR="004A4023" w:rsidRPr="004A4023">
        <w:t>Šakic</w:t>
      </w:r>
      <w:proofErr w:type="spellEnd"/>
      <w:r w:rsidR="004A4023" w:rsidRPr="004A4023">
        <w:t xml:space="preserve"> (SNR </w:t>
      </w:r>
      <w:proofErr w:type="spellStart"/>
      <w:r w:rsidR="004A4023" w:rsidRPr="004A4023">
        <w:t>Gornje</w:t>
      </w:r>
      <w:proofErr w:type="spellEnd"/>
      <w:r w:rsidR="004A4023" w:rsidRPr="004A4023">
        <w:t xml:space="preserve"> </w:t>
      </w:r>
      <w:proofErr w:type="spellStart"/>
      <w:r w:rsidR="004A4023" w:rsidRPr="004A4023">
        <w:t>Podunavlje</w:t>
      </w:r>
      <w:proofErr w:type="spellEnd"/>
      <w:r w:rsidR="009271D9">
        <w:t>, Serbia</w:t>
      </w:r>
      <w:r w:rsidR="004A4023" w:rsidRPr="004A4023">
        <w:t xml:space="preserve">), V. </w:t>
      </w:r>
      <w:proofErr w:type="spellStart"/>
      <w:r w:rsidR="004A4023" w:rsidRPr="004A4023">
        <w:t>Dobretic</w:t>
      </w:r>
      <w:proofErr w:type="spellEnd"/>
      <w:r w:rsidR="004A4023" w:rsidRPr="004A4023">
        <w:t xml:space="preserve"> and S. Peter (SNR </w:t>
      </w:r>
      <w:proofErr w:type="spellStart"/>
      <w:r w:rsidR="004A4023" w:rsidRPr="004A4023">
        <w:t>Obedska</w:t>
      </w:r>
      <w:proofErr w:type="spellEnd"/>
      <w:r w:rsidR="004A4023" w:rsidRPr="004A4023">
        <w:t xml:space="preserve"> Bara</w:t>
      </w:r>
      <w:r w:rsidR="009271D9">
        <w:t>, Serbia</w:t>
      </w:r>
      <w:r w:rsidR="004A4023" w:rsidRPr="004A4023">
        <w:t xml:space="preserve">), and M. </w:t>
      </w:r>
      <w:proofErr w:type="spellStart"/>
      <w:r w:rsidR="004A4023" w:rsidRPr="004A4023">
        <w:t>Brauns</w:t>
      </w:r>
      <w:proofErr w:type="spellEnd"/>
      <w:r w:rsidR="004A4023" w:rsidRPr="004A4023">
        <w:t xml:space="preserve"> (Helmholtz UFZ, for the Elbe River</w:t>
      </w:r>
      <w:r w:rsidR="009271D9">
        <w:t>, Germany</w:t>
      </w:r>
      <w:r w:rsidR="004A4023" w:rsidRPr="004A4023">
        <w:t xml:space="preserve">), plus field support from additional staff within these organizations. </w:t>
      </w:r>
      <w:commentRangeStart w:id="177"/>
      <w:r w:rsidR="004A4023" w:rsidRPr="004A4023">
        <w:t xml:space="preserve">J. M. </w:t>
      </w:r>
      <w:commentRangeEnd w:id="177"/>
      <w:r w:rsidR="001A59AA">
        <w:rPr>
          <w:rStyle w:val="CommentReference"/>
        </w:rPr>
        <w:commentReference w:id="177"/>
      </w:r>
      <w:r w:rsidR="004A4023" w:rsidRPr="004A4023">
        <w:t xml:space="preserve">Muehlbauer provided much field and lab assistance, as did S. Larsen (IGB); their efforts are greatly appreciated. M. </w:t>
      </w:r>
      <w:proofErr w:type="spellStart"/>
      <w:r w:rsidR="004A4023" w:rsidRPr="004A4023">
        <w:t>Pusch</w:t>
      </w:r>
      <w:proofErr w:type="spellEnd"/>
      <w:r w:rsidR="004A4023" w:rsidRPr="004A4023">
        <w:t xml:space="preserve"> </w:t>
      </w:r>
      <w:r w:rsidR="009271D9">
        <w:t xml:space="preserve">(Leibniz IGB, Germany) </w:t>
      </w:r>
      <w:r w:rsidR="00D22458">
        <w:t xml:space="preserve">and the North Carolina State Insect Museum </w:t>
      </w:r>
      <w:r w:rsidR="009271D9">
        <w:t xml:space="preserve">(USA) </w:t>
      </w:r>
      <w:r w:rsidR="004A4023" w:rsidRPr="004A4023">
        <w:t>graciously loaned much of the equipment used in this study and J. Ka</w:t>
      </w:r>
      <w:r w:rsidR="00437BAC">
        <w:t>rr (Duke University</w:t>
      </w:r>
      <w:r w:rsidR="009271D9">
        <w:t>, USA</w:t>
      </w:r>
      <w:r w:rsidR="00437BAC">
        <w:t xml:space="preserve">) </w:t>
      </w:r>
      <w:r w:rsidR="004A4023" w:rsidRPr="004A4023">
        <w:t xml:space="preserve">ran </w:t>
      </w:r>
      <w:r w:rsidR="00D22458">
        <w:t>the</w:t>
      </w:r>
      <w:r w:rsidR="004A4023" w:rsidRPr="004A4023">
        <w:t xml:space="preserve"> isotope samples. </w:t>
      </w:r>
      <w:proofErr w:type="gramStart"/>
      <w:r w:rsidR="004A4023" w:rsidRPr="004A4023">
        <w:t xml:space="preserve">This work was funded by CUAHSI Pathfinder, UNC Royster Society, and IGB fellowships and a Sigma Xi </w:t>
      </w:r>
      <w:proofErr w:type="spellStart"/>
      <w:r w:rsidR="004A4023" w:rsidRPr="004A4023">
        <w:t>GiAR</w:t>
      </w:r>
      <w:proofErr w:type="spellEnd"/>
      <w:r w:rsidR="004A4023" w:rsidRPr="004A4023">
        <w:t xml:space="preserve"> to JDM, and by NSF grant</w:t>
      </w:r>
      <w:proofErr w:type="gramEnd"/>
      <w:r w:rsidR="004A4023" w:rsidRPr="004A4023">
        <w:t xml:space="preserve"> BCS-0441504 to MWD.</w:t>
      </w:r>
    </w:p>
    <w:p w14:paraId="139F18A0" w14:textId="77777777" w:rsidR="00C775C0" w:rsidRPr="00C775C0" w:rsidRDefault="001E759E" w:rsidP="00C775C0">
      <w:pPr>
        <w:pStyle w:val="Heading1"/>
      </w:pPr>
      <w:r>
        <w:t>Literature Cited</w:t>
      </w:r>
      <w:r w:rsidR="00C775C0" w:rsidRPr="00C775C0">
        <w:rPr>
          <w:rStyle w:val="ReferencesChar"/>
        </w:rPr>
        <w:t xml:space="preserve"> </w:t>
      </w:r>
    </w:p>
    <w:p w14:paraId="550EA4DE" w14:textId="77777777" w:rsidR="00350AB4" w:rsidRPr="00350AB4" w:rsidRDefault="00506D3D" w:rsidP="00350AB4">
      <w:pPr>
        <w:pStyle w:val="References"/>
        <w:rPr>
          <w:rFonts w:cs="Times New Roman"/>
        </w:rPr>
      </w:pPr>
      <w:r w:rsidRPr="00C775C0">
        <w:fldChar w:fldCharType="begin"/>
      </w:r>
      <w:r w:rsidR="00C775C0" w:rsidRPr="00C775C0">
        <w:instrText xml:space="preserve"> ADDIN EN.SECTION.REFLIST </w:instrText>
      </w:r>
      <w:r w:rsidRPr="00C775C0">
        <w:fldChar w:fldCharType="separate"/>
      </w:r>
      <w:bookmarkStart w:id="178" w:name="_ENREF_1_1"/>
      <w:r w:rsidR="00350AB4" w:rsidRPr="00350AB4">
        <w:rPr>
          <w:rFonts w:cs="Times New Roman"/>
        </w:rPr>
        <w:t xml:space="preserve">Akaike, H. 1973. Information theory and an extension of the maximum likelihood principle. Pages 267–281 </w:t>
      </w:r>
      <w:r w:rsidR="00350AB4" w:rsidRPr="00350AB4">
        <w:rPr>
          <w:rFonts w:cs="Times New Roman"/>
          <w:i/>
        </w:rPr>
        <w:t>in</w:t>
      </w:r>
      <w:r w:rsidR="00350AB4" w:rsidRPr="00350AB4">
        <w:rPr>
          <w:rFonts w:cs="Times New Roman"/>
        </w:rPr>
        <w:t xml:space="preserve"> Petrov, B. N. and F. Csaki, editors. Second international symposium on information theory. Akademiai Kiado, Budapest, Hungary.</w:t>
      </w:r>
      <w:bookmarkEnd w:id="178"/>
    </w:p>
    <w:p w14:paraId="5FFC62AF" w14:textId="77777777" w:rsidR="00350AB4" w:rsidRPr="00350AB4" w:rsidRDefault="00350AB4" w:rsidP="00350AB4">
      <w:pPr>
        <w:pStyle w:val="References"/>
        <w:rPr>
          <w:rFonts w:cs="Times New Roman"/>
        </w:rPr>
      </w:pPr>
      <w:bookmarkStart w:id="179" w:name="_ENREF_1_2"/>
      <w:r w:rsidRPr="00350AB4">
        <w:rPr>
          <w:rFonts w:cs="Times New Roman"/>
        </w:rPr>
        <w:t>Ballinger, A. and P. S. Lake. 2006. Energy and nutrient fluxes from rivers and streams into terrestrial food webs. Marine and Freshwater Research 57:15–28.</w:t>
      </w:r>
      <w:bookmarkEnd w:id="179"/>
    </w:p>
    <w:p w14:paraId="76F35569" w14:textId="77777777" w:rsidR="00350AB4" w:rsidRPr="00350AB4" w:rsidRDefault="00350AB4" w:rsidP="00350AB4">
      <w:pPr>
        <w:pStyle w:val="References"/>
        <w:rPr>
          <w:rFonts w:cs="Times New Roman"/>
        </w:rPr>
      </w:pPr>
      <w:bookmarkStart w:id="180" w:name="_ENREF_1_3"/>
      <w:r w:rsidRPr="00350AB4">
        <w:rPr>
          <w:rFonts w:cs="Times New Roman"/>
        </w:rPr>
        <w:t>Bartels, P., J. Cucherousset, K. Steger, P. Eklöv, L. J. Tranvik, and H. Hillebrand. 2012. Reciprocal subsidies between freshwater and terrestrial ecosystems structure consumer resource dynamics. Ecology 93:1173–1182.</w:t>
      </w:r>
      <w:bookmarkEnd w:id="180"/>
    </w:p>
    <w:p w14:paraId="3FC536C6" w14:textId="77777777" w:rsidR="00350AB4" w:rsidRPr="00350AB4" w:rsidRDefault="00350AB4" w:rsidP="00350AB4">
      <w:pPr>
        <w:pStyle w:val="References"/>
        <w:rPr>
          <w:rFonts w:cs="Times New Roman"/>
        </w:rPr>
      </w:pPr>
      <w:bookmarkStart w:id="181" w:name="_ENREF_1_4"/>
      <w:r w:rsidRPr="00350AB4">
        <w:rPr>
          <w:rFonts w:cs="Times New Roman"/>
        </w:rPr>
        <w:lastRenderedPageBreak/>
        <w:t>Baxter, C. V., K. D. Fausch, and W. C. Saunders. 2005. Tangled webs: reciprocal flows of invertebrate prey link streams and riparian zones. Freshwater Biology 50:201–220.</w:t>
      </w:r>
      <w:bookmarkEnd w:id="181"/>
    </w:p>
    <w:p w14:paraId="3C91BF70" w14:textId="77777777" w:rsidR="00350AB4" w:rsidRPr="00350AB4" w:rsidRDefault="00350AB4" w:rsidP="00350AB4">
      <w:pPr>
        <w:pStyle w:val="References"/>
        <w:rPr>
          <w:rFonts w:cs="Times New Roman"/>
        </w:rPr>
      </w:pPr>
      <w:bookmarkStart w:id="182" w:name="_ENREF_1_5"/>
      <w:r w:rsidRPr="00350AB4">
        <w:rPr>
          <w:rFonts w:cs="Times New Roman"/>
        </w:rPr>
        <w:t>Bell, D., G. E. Petts, and J. P. Sadler. 1999. The distribution of spiders in the wooded riparian zone of three rivers in Western Europe. Regulated Rivers: Research &amp; Management 15:141–158.</w:t>
      </w:r>
      <w:bookmarkEnd w:id="182"/>
    </w:p>
    <w:p w14:paraId="1CA8E175" w14:textId="77777777" w:rsidR="00350AB4" w:rsidRPr="00350AB4" w:rsidRDefault="00350AB4" w:rsidP="00350AB4">
      <w:pPr>
        <w:pStyle w:val="References"/>
        <w:rPr>
          <w:rFonts w:cs="Times New Roman"/>
        </w:rPr>
      </w:pPr>
      <w:bookmarkStart w:id="183" w:name="_ENREF_1_6"/>
      <w:r w:rsidRPr="00350AB4">
        <w:rPr>
          <w:rFonts w:cs="Times New Roman"/>
        </w:rPr>
        <w:t>Bertin, A., E. Alvarez, N. Gouin, E. Gianoli, S. Montecinos, S. Lek, S. Gascoin, and S. Lhermitte. 2015. Effects of wind-driven spatial structure and environmental heterogeneity on high-altitude wetland macroinvertebrate assemblages with contrasting dispersal modes. Freshwater Biology 60:297–310.</w:t>
      </w:r>
      <w:bookmarkEnd w:id="183"/>
    </w:p>
    <w:p w14:paraId="6AA710CA" w14:textId="77777777" w:rsidR="00350AB4" w:rsidRPr="00350AB4" w:rsidRDefault="00350AB4" w:rsidP="00350AB4">
      <w:pPr>
        <w:pStyle w:val="References"/>
        <w:rPr>
          <w:rFonts w:cs="Times New Roman"/>
        </w:rPr>
      </w:pPr>
      <w:bookmarkStart w:id="184" w:name="_ENREF_1_7"/>
      <w:r w:rsidRPr="00350AB4">
        <w:rPr>
          <w:rFonts w:cs="Times New Roman"/>
        </w:rPr>
        <w:t>Briers, R. A., H. M. Cariss, and J. H. R. Gee. 2002. Dispersal of adult stoneflies (Plecoptera) from upland streams draining catchments with contrasting land-use. Archiv für Hydrobiologie 155:627–644.</w:t>
      </w:r>
      <w:bookmarkEnd w:id="184"/>
    </w:p>
    <w:p w14:paraId="5586E048" w14:textId="77777777" w:rsidR="00350AB4" w:rsidRPr="00350AB4" w:rsidRDefault="00350AB4" w:rsidP="00350AB4">
      <w:pPr>
        <w:pStyle w:val="References"/>
        <w:rPr>
          <w:rFonts w:cs="Times New Roman"/>
        </w:rPr>
      </w:pPr>
      <w:bookmarkStart w:id="185" w:name="_ENREF_1_8"/>
      <w:r w:rsidRPr="00350AB4">
        <w:rPr>
          <w:rFonts w:cs="Times New Roman"/>
        </w:rPr>
        <w:t>Briers, R. A., H. M. Cariss, R. Geoghegan, and J. H. R. Gee. 2005. The lateral extent of the subsidy from an upland stream to riparian lycosid spiders. Ecography 28:165–170.</w:t>
      </w:r>
      <w:bookmarkEnd w:id="185"/>
    </w:p>
    <w:p w14:paraId="411E5BC1" w14:textId="77777777" w:rsidR="00350AB4" w:rsidRPr="00350AB4" w:rsidRDefault="00350AB4" w:rsidP="00350AB4">
      <w:pPr>
        <w:pStyle w:val="References"/>
        <w:rPr>
          <w:rFonts w:cs="Times New Roman"/>
        </w:rPr>
      </w:pPr>
      <w:bookmarkStart w:id="186" w:name="_ENREF_1_9"/>
      <w:r w:rsidRPr="00350AB4">
        <w:rPr>
          <w:rFonts w:cs="Times New Roman"/>
        </w:rPr>
        <w:t>Burdon, F. J. and J. S. Harding. 2008. The linkage between riparian predators and aquatic insects across a stream-resource spectrum. Freshwater Biology 53:330–346.</w:t>
      </w:r>
      <w:bookmarkEnd w:id="186"/>
    </w:p>
    <w:p w14:paraId="1C6C7D22" w14:textId="77777777" w:rsidR="00350AB4" w:rsidRPr="00350AB4" w:rsidRDefault="00350AB4" w:rsidP="00350AB4">
      <w:pPr>
        <w:pStyle w:val="References"/>
        <w:rPr>
          <w:rFonts w:cs="Times New Roman"/>
        </w:rPr>
      </w:pPr>
      <w:bookmarkStart w:id="187" w:name="_ENREF_1_10"/>
      <w:r w:rsidRPr="00350AB4">
        <w:rPr>
          <w:rFonts w:cs="Times New Roman"/>
        </w:rPr>
        <w:t>Burnham, K. P. and D. R. Anderson. 2002. Model selection and multimodel inference: a practical information-theoretic approach. 2nd edition. Springer-Verlag, New York, New York, USA.</w:t>
      </w:r>
      <w:bookmarkEnd w:id="187"/>
    </w:p>
    <w:p w14:paraId="791E1119" w14:textId="77777777" w:rsidR="00350AB4" w:rsidRPr="00350AB4" w:rsidRDefault="00350AB4" w:rsidP="00350AB4">
      <w:pPr>
        <w:pStyle w:val="References"/>
        <w:rPr>
          <w:rFonts w:cs="Times New Roman"/>
        </w:rPr>
      </w:pPr>
      <w:bookmarkStart w:id="188" w:name="_ENREF_1_11"/>
      <w:r w:rsidRPr="00350AB4">
        <w:rPr>
          <w:rFonts w:cs="Times New Roman"/>
        </w:rPr>
        <w:t>Cadenasso, M. L. and S. T. A. Pickett. 2001. Effect of edge structure on the flux of species into forest interiors. Conservation Biology 15:91–97.</w:t>
      </w:r>
      <w:bookmarkEnd w:id="188"/>
    </w:p>
    <w:p w14:paraId="0BAEC6D6" w14:textId="77777777" w:rsidR="00350AB4" w:rsidRPr="00350AB4" w:rsidRDefault="00350AB4" w:rsidP="00350AB4">
      <w:pPr>
        <w:pStyle w:val="References"/>
        <w:rPr>
          <w:rFonts w:cs="Times New Roman"/>
        </w:rPr>
      </w:pPr>
      <w:bookmarkStart w:id="189" w:name="_ENREF_1_12"/>
      <w:r w:rsidRPr="00350AB4">
        <w:rPr>
          <w:rFonts w:cs="Times New Roman"/>
        </w:rPr>
        <w:t xml:space="preserve">Cadenasso, M. L., S. T. A. Pickett, and K. C. Weathers. 2004. Effects of landscape boundaries on the flux of nutrients, detritus, and organisms. Pages 154–168 </w:t>
      </w:r>
      <w:r w:rsidRPr="00350AB4">
        <w:rPr>
          <w:rFonts w:cs="Times New Roman"/>
          <w:i/>
        </w:rPr>
        <w:t>in</w:t>
      </w:r>
      <w:r w:rsidRPr="00350AB4">
        <w:rPr>
          <w:rFonts w:cs="Times New Roman"/>
        </w:rPr>
        <w:t xml:space="preserve"> Polis, G. A., M. E. </w:t>
      </w:r>
      <w:r w:rsidRPr="00350AB4">
        <w:rPr>
          <w:rFonts w:cs="Times New Roman"/>
        </w:rPr>
        <w:lastRenderedPageBreak/>
        <w:t>Power, and G. R. Huxel, editors. Food webs at the landscape level. University of Chicago Press, Chicago, Illinois, USA.</w:t>
      </w:r>
      <w:bookmarkEnd w:id="189"/>
    </w:p>
    <w:p w14:paraId="0CDEC5B9" w14:textId="77777777" w:rsidR="00350AB4" w:rsidRPr="00350AB4" w:rsidRDefault="00350AB4" w:rsidP="00350AB4">
      <w:pPr>
        <w:pStyle w:val="References"/>
        <w:rPr>
          <w:rFonts w:cs="Times New Roman"/>
        </w:rPr>
      </w:pPr>
      <w:bookmarkStart w:id="190" w:name="_ENREF_1_13"/>
      <w:r w:rsidRPr="00350AB4">
        <w:rPr>
          <w:rFonts w:cs="Times New Roman"/>
        </w:rPr>
        <w:t>Chan, E. K. W., Y. Zhang, and D. Dudgeon. 2007. Contribution of adult aquatic insects to riparian prey availability along tropical forest streams. Marine and Freshwater Research 58:725–732.</w:t>
      </w:r>
      <w:bookmarkEnd w:id="190"/>
    </w:p>
    <w:p w14:paraId="079F4416" w14:textId="77777777" w:rsidR="00350AB4" w:rsidRPr="00350AB4" w:rsidRDefault="00350AB4" w:rsidP="00350AB4">
      <w:pPr>
        <w:pStyle w:val="References"/>
        <w:rPr>
          <w:rFonts w:cs="Times New Roman"/>
        </w:rPr>
      </w:pPr>
      <w:bookmarkStart w:id="191" w:name="_ENREF_1_14"/>
      <w:r w:rsidRPr="00350AB4">
        <w:rPr>
          <w:rFonts w:cs="Times New Roman"/>
        </w:rPr>
        <w:t>Collier, K. J. and B. J. Smith. 1998. Dispersal of adult caddisflies (Trichoptera) into forests alongside three New Zealand streams. Hydrobiologia 361:53–65.</w:t>
      </w:r>
      <w:bookmarkEnd w:id="191"/>
    </w:p>
    <w:p w14:paraId="0AE0FCB2" w14:textId="77777777" w:rsidR="00350AB4" w:rsidRPr="00350AB4" w:rsidRDefault="00350AB4" w:rsidP="00350AB4">
      <w:pPr>
        <w:pStyle w:val="References"/>
        <w:rPr>
          <w:rFonts w:cs="Times New Roman"/>
        </w:rPr>
      </w:pPr>
      <w:bookmarkStart w:id="192" w:name="_ENREF_1_15"/>
      <w:r w:rsidRPr="00350AB4">
        <w:rPr>
          <w:rFonts w:cs="Times New Roman"/>
        </w:rPr>
        <w:t>Davis, J. M., A. D. Rosemond, and G. E. Small. 2011. Increasing donor ecosystem productivity decreases terrestrial consumer reliance on a stream resource subsidy. Oecologia 167:821–834.</w:t>
      </w:r>
      <w:bookmarkEnd w:id="192"/>
    </w:p>
    <w:p w14:paraId="1E446D27" w14:textId="77777777" w:rsidR="00350AB4" w:rsidRPr="00350AB4" w:rsidRDefault="00350AB4" w:rsidP="00350AB4">
      <w:pPr>
        <w:pStyle w:val="References"/>
        <w:rPr>
          <w:rFonts w:cs="Times New Roman"/>
        </w:rPr>
      </w:pPr>
      <w:bookmarkStart w:id="193" w:name="_ENREF_1_16"/>
      <w:r w:rsidRPr="00350AB4">
        <w:rPr>
          <w:rFonts w:cs="Times New Roman"/>
        </w:rPr>
        <w:t>Doucett, R. R., G. Power, D. R. Barton, R. J. Drimmie, and R. A. Cunjak. 1996. Stable isotope analysis of nutrient pathways leading to Atlantic salmon. Canadian Journal of Fisheries and Aquatic Sciences 53:2058–2066.</w:t>
      </w:r>
      <w:bookmarkEnd w:id="193"/>
    </w:p>
    <w:p w14:paraId="05245447" w14:textId="77777777" w:rsidR="00350AB4" w:rsidRPr="00350AB4" w:rsidRDefault="00350AB4" w:rsidP="00350AB4">
      <w:pPr>
        <w:pStyle w:val="References"/>
        <w:rPr>
          <w:rFonts w:cs="Times New Roman"/>
        </w:rPr>
      </w:pPr>
      <w:bookmarkStart w:id="194" w:name="_ENREF_1_17"/>
      <w:r w:rsidRPr="00350AB4">
        <w:rPr>
          <w:rFonts w:cs="Times New Roman"/>
        </w:rPr>
        <w:t>Finn, D. S. and N. L. Poff. 2008. Emergence and flight activity of alpine stream insects in two years with contrasting winter snowpack. Arctic, Antarctic, and Alpine Research 40:638–646.</w:t>
      </w:r>
      <w:bookmarkEnd w:id="194"/>
    </w:p>
    <w:p w14:paraId="6F426C0A" w14:textId="77777777" w:rsidR="00350AB4" w:rsidRPr="00350AB4" w:rsidRDefault="00350AB4" w:rsidP="00350AB4">
      <w:pPr>
        <w:pStyle w:val="References"/>
        <w:rPr>
          <w:rFonts w:cs="Times New Roman"/>
        </w:rPr>
      </w:pPr>
      <w:bookmarkStart w:id="195" w:name="_ENREF_1_18"/>
      <w:r w:rsidRPr="00350AB4">
        <w:rPr>
          <w:rFonts w:cs="Times New Roman"/>
        </w:rPr>
        <w:t>France, R. L. 1995. Critical examination of stable isotope analysis as a means for tracing carbon pathways in stream ecosystems. Canadian Journal of Fisheries and Aquatic Sciences 52:651–656.</w:t>
      </w:r>
      <w:bookmarkEnd w:id="195"/>
    </w:p>
    <w:p w14:paraId="1D4D001A" w14:textId="77777777" w:rsidR="00350AB4" w:rsidRPr="00350AB4" w:rsidRDefault="00350AB4" w:rsidP="00350AB4">
      <w:pPr>
        <w:pStyle w:val="References"/>
        <w:rPr>
          <w:rFonts w:cs="Times New Roman"/>
        </w:rPr>
      </w:pPr>
      <w:bookmarkStart w:id="196" w:name="_ENREF_1_19"/>
      <w:r w:rsidRPr="00350AB4">
        <w:rPr>
          <w:rFonts w:cs="Times New Roman"/>
        </w:rPr>
        <w:t>Glass, G. V. 1976. Primary, secondary, and meta-analysis of research. Educational Researcher 5:3–8.</w:t>
      </w:r>
      <w:bookmarkEnd w:id="196"/>
    </w:p>
    <w:p w14:paraId="04646825" w14:textId="77777777" w:rsidR="00350AB4" w:rsidRPr="00350AB4" w:rsidRDefault="00350AB4" w:rsidP="00350AB4">
      <w:pPr>
        <w:pStyle w:val="References"/>
        <w:rPr>
          <w:rFonts w:cs="Times New Roman"/>
        </w:rPr>
      </w:pPr>
      <w:bookmarkStart w:id="197" w:name="_ENREF_1_20"/>
      <w:r w:rsidRPr="00350AB4">
        <w:rPr>
          <w:rFonts w:cs="Times New Roman"/>
        </w:rPr>
        <w:t>Gurnell, A. M., W. Bertoldi, K. Tockner, G. Wharton, and G. Zolezzi. In Review. How large is a river? Conceptualising river landscape signatures and envelopes in four dimensions.</w:t>
      </w:r>
      <w:bookmarkEnd w:id="197"/>
    </w:p>
    <w:p w14:paraId="4EE1F6BA" w14:textId="77777777" w:rsidR="00350AB4" w:rsidRPr="00350AB4" w:rsidRDefault="00350AB4" w:rsidP="00350AB4">
      <w:pPr>
        <w:pStyle w:val="References"/>
        <w:rPr>
          <w:rFonts w:cs="Times New Roman"/>
        </w:rPr>
      </w:pPr>
      <w:bookmarkStart w:id="198" w:name="_ENREF_1_21"/>
      <w:r w:rsidRPr="00350AB4">
        <w:rPr>
          <w:rFonts w:cs="Times New Roman"/>
        </w:rPr>
        <w:lastRenderedPageBreak/>
        <w:t>Hauer, F. R. and G. A. Lamberti, editors. 2006. Methods in stream ecology. 2nd edition. Academic Press, Burlington, Massachusetts, USA.</w:t>
      </w:r>
      <w:bookmarkEnd w:id="198"/>
    </w:p>
    <w:p w14:paraId="11D06427" w14:textId="77777777" w:rsidR="00350AB4" w:rsidRPr="00350AB4" w:rsidRDefault="00350AB4" w:rsidP="00350AB4">
      <w:pPr>
        <w:pStyle w:val="References"/>
        <w:rPr>
          <w:rFonts w:cs="Times New Roman"/>
        </w:rPr>
      </w:pPr>
      <w:bookmarkStart w:id="199" w:name="_ENREF_1_22"/>
      <w:r w:rsidRPr="00350AB4">
        <w:rPr>
          <w:rFonts w:cs="Times New Roman"/>
        </w:rPr>
        <w:t xml:space="preserve">Henschel, J. R. 2004. Subsidized predation along river shores affects terrestrial herbivore and plant success. Pages 189–199 </w:t>
      </w:r>
      <w:r w:rsidRPr="00350AB4">
        <w:rPr>
          <w:rFonts w:cs="Times New Roman"/>
          <w:i/>
        </w:rPr>
        <w:t>in</w:t>
      </w:r>
      <w:r w:rsidRPr="00350AB4">
        <w:rPr>
          <w:rFonts w:cs="Times New Roman"/>
        </w:rPr>
        <w:t xml:space="preserve"> Polis, G. A., M. E. Power, and G. R. Huxel, editors. Food webs at the landscape level. University of Chicago Press, Chicago, Illinois, USA.</w:t>
      </w:r>
      <w:bookmarkEnd w:id="199"/>
    </w:p>
    <w:p w14:paraId="193EC587" w14:textId="77777777" w:rsidR="00350AB4" w:rsidRPr="00350AB4" w:rsidRDefault="00350AB4" w:rsidP="00350AB4">
      <w:pPr>
        <w:pStyle w:val="References"/>
        <w:rPr>
          <w:rFonts w:cs="Times New Roman"/>
        </w:rPr>
      </w:pPr>
      <w:bookmarkStart w:id="200" w:name="_ENREF_1_23"/>
      <w:r w:rsidRPr="00350AB4">
        <w:rPr>
          <w:rFonts w:cs="Times New Roman"/>
        </w:rPr>
        <w:t>Henschel, J. R., D. Mahsberg, and H. Stumpf. 2001. Allochthonous aquatic insects increase predation and decrease herbivory in river shore food webs. Oikos 93:429–438.</w:t>
      </w:r>
      <w:bookmarkEnd w:id="200"/>
    </w:p>
    <w:p w14:paraId="00BA053F" w14:textId="77777777" w:rsidR="00350AB4" w:rsidRPr="00350AB4" w:rsidRDefault="00350AB4" w:rsidP="00350AB4">
      <w:pPr>
        <w:pStyle w:val="References"/>
        <w:rPr>
          <w:rFonts w:cs="Times New Roman"/>
        </w:rPr>
      </w:pPr>
      <w:bookmarkStart w:id="201" w:name="_ENREF_1_24"/>
      <w:r w:rsidRPr="00350AB4">
        <w:rPr>
          <w:rFonts w:cs="Times New Roman"/>
        </w:rPr>
        <w:t>Henschel, J. R., H. Stumpf, and D. Mahsberg. 1996. Increase of arachnid abundance and biomass at water shores. Revue Suisse de Zoologie volume hors série:269–278.</w:t>
      </w:r>
      <w:bookmarkEnd w:id="201"/>
    </w:p>
    <w:p w14:paraId="639877B0" w14:textId="77777777" w:rsidR="00350AB4" w:rsidRPr="00350AB4" w:rsidRDefault="00350AB4" w:rsidP="00350AB4">
      <w:pPr>
        <w:pStyle w:val="References"/>
        <w:rPr>
          <w:rFonts w:cs="Times New Roman"/>
        </w:rPr>
      </w:pPr>
      <w:bookmarkStart w:id="202" w:name="_ENREF_1_25"/>
      <w:r w:rsidRPr="00350AB4">
        <w:rPr>
          <w:rFonts w:cs="Times New Roman"/>
        </w:rPr>
        <w:t>Iwata, T., S. Nakano, and M. Murakami. 2003. Stream meanders increase insectivorous bird abundance in riparian deciduous forests. Ecography 26:325–337.</w:t>
      </w:r>
      <w:bookmarkEnd w:id="202"/>
    </w:p>
    <w:p w14:paraId="0C6E49EF" w14:textId="77777777" w:rsidR="00350AB4" w:rsidRPr="00350AB4" w:rsidRDefault="00350AB4" w:rsidP="00350AB4">
      <w:pPr>
        <w:pStyle w:val="References"/>
        <w:rPr>
          <w:rFonts w:cs="Times New Roman"/>
        </w:rPr>
      </w:pPr>
      <w:bookmarkStart w:id="203" w:name="_ENREF_1_26"/>
      <w:r w:rsidRPr="00350AB4">
        <w:rPr>
          <w:rFonts w:cs="Times New Roman"/>
        </w:rPr>
        <w:t>Jackson, J. K. and S. G. Fisher. 1986. Secondary production, emergence, and export of aquatic insects of a Sonoran Desert stream. Ecology 67:629–638.</w:t>
      </w:r>
      <w:bookmarkEnd w:id="203"/>
    </w:p>
    <w:p w14:paraId="564AEF71" w14:textId="77777777" w:rsidR="00350AB4" w:rsidRPr="00350AB4" w:rsidRDefault="00350AB4" w:rsidP="00350AB4">
      <w:pPr>
        <w:pStyle w:val="References"/>
        <w:rPr>
          <w:rFonts w:cs="Times New Roman"/>
        </w:rPr>
      </w:pPr>
      <w:bookmarkStart w:id="204" w:name="_ENREF_1_27"/>
      <w:r w:rsidRPr="00350AB4">
        <w:rPr>
          <w:rFonts w:cs="Times New Roman"/>
        </w:rPr>
        <w:t>Kovats, Z. E., J. J. H. Ciborowski, and L. D. Corkum. 1996. Inland dispersal of adult aquatic insects. Freshwater Biology 36:265–276.</w:t>
      </w:r>
      <w:bookmarkEnd w:id="204"/>
    </w:p>
    <w:p w14:paraId="3DD72F87" w14:textId="77777777" w:rsidR="00350AB4" w:rsidRPr="00350AB4" w:rsidRDefault="00350AB4" w:rsidP="00350AB4">
      <w:pPr>
        <w:pStyle w:val="References"/>
        <w:rPr>
          <w:rFonts w:cs="Times New Roman"/>
        </w:rPr>
      </w:pPr>
      <w:bookmarkStart w:id="205" w:name="_ENREF_1_28"/>
      <w:r w:rsidRPr="00350AB4">
        <w:rPr>
          <w:rFonts w:cs="Times New Roman"/>
        </w:rPr>
        <w:t>Leopold, L. B. and T. Maddock. 1953. The hydraulic geometry of stream channels and some physiographic implications. United States Geological Survey, Washington, DC, USA.</w:t>
      </w:r>
      <w:bookmarkEnd w:id="205"/>
    </w:p>
    <w:p w14:paraId="10BDCD68" w14:textId="77777777" w:rsidR="00350AB4" w:rsidRPr="00350AB4" w:rsidRDefault="00350AB4" w:rsidP="00350AB4">
      <w:pPr>
        <w:pStyle w:val="References"/>
        <w:rPr>
          <w:rFonts w:cs="Times New Roman"/>
        </w:rPr>
      </w:pPr>
      <w:bookmarkStart w:id="206" w:name="_ENREF_1_29"/>
      <w:r w:rsidRPr="00350AB4">
        <w:rPr>
          <w:rFonts w:cs="Times New Roman"/>
        </w:rPr>
        <w:t>Marczak, L. B., R. M. Thompson, and J. S. Richardson. 2007. Meta-analysis: trophic level, habitat, and productivity shape the food web effects of resource subsidies. Ecology 88:140–148.</w:t>
      </w:r>
      <w:bookmarkEnd w:id="206"/>
    </w:p>
    <w:p w14:paraId="371D5278" w14:textId="77777777" w:rsidR="00350AB4" w:rsidRPr="00350AB4" w:rsidRDefault="00350AB4" w:rsidP="00350AB4">
      <w:pPr>
        <w:pStyle w:val="References"/>
        <w:rPr>
          <w:rFonts w:cs="Times New Roman"/>
        </w:rPr>
      </w:pPr>
      <w:bookmarkStart w:id="207" w:name="_ENREF_1_30"/>
      <w:r w:rsidRPr="00350AB4">
        <w:rPr>
          <w:rFonts w:cs="Times New Roman"/>
        </w:rPr>
        <w:t xml:space="preserve">Meyer, J. L., L. A. Kaplan, D. Newbold, D. L. Strayer, C. J. Woltemade, J. B. Zedler, R. Beilfus, Q. Carpenter, R. Semlitsch, M. C. Watzin, and P. H. Zedler. 2007. Where rivers are born: </w:t>
      </w:r>
      <w:r w:rsidRPr="00350AB4">
        <w:rPr>
          <w:rFonts w:cs="Times New Roman"/>
        </w:rPr>
        <w:lastRenderedPageBreak/>
        <w:t>The scientific imperative for defending small streams and wetlands. American Rivers/Sierra Club, Washington, DC, USA.</w:t>
      </w:r>
      <w:bookmarkEnd w:id="207"/>
    </w:p>
    <w:p w14:paraId="75339DCB" w14:textId="77777777" w:rsidR="00350AB4" w:rsidRPr="00350AB4" w:rsidRDefault="00350AB4" w:rsidP="00350AB4">
      <w:pPr>
        <w:pStyle w:val="References"/>
        <w:rPr>
          <w:rFonts w:cs="Times New Roman"/>
        </w:rPr>
      </w:pPr>
      <w:bookmarkStart w:id="208" w:name="_ENREF_1_31"/>
      <w:r w:rsidRPr="00350AB4">
        <w:rPr>
          <w:rFonts w:cs="Times New Roman"/>
        </w:rPr>
        <w:t>Muehlbauer, J. D., S. F. Collins, M. W. Doyle, and K. Tockner. 2014. How wide is a stream? Spatial extent of the potential “stream signature” in terrestrial food webs using meta-analysis. Ecology 95:44–55.</w:t>
      </w:r>
      <w:bookmarkEnd w:id="208"/>
    </w:p>
    <w:p w14:paraId="30877198" w14:textId="77777777" w:rsidR="00350AB4" w:rsidRPr="00350AB4" w:rsidRDefault="00350AB4" w:rsidP="00350AB4">
      <w:pPr>
        <w:pStyle w:val="References"/>
        <w:rPr>
          <w:rFonts w:cs="Times New Roman"/>
        </w:rPr>
      </w:pPr>
      <w:bookmarkStart w:id="209" w:name="_ENREF_1_32"/>
      <w:r w:rsidRPr="00350AB4">
        <w:rPr>
          <w:rFonts w:cs="Times New Roman"/>
        </w:rPr>
        <w:t>Naiman, R. J., H. Decamps, J. Pastor, and C. A. Johnston. 1988. The potential importance of boundaries of fluvial ecosystems. Journal of the North American Benthological Society 7:289–306.</w:t>
      </w:r>
      <w:bookmarkEnd w:id="209"/>
    </w:p>
    <w:p w14:paraId="04E7F00C" w14:textId="77777777" w:rsidR="00350AB4" w:rsidRPr="00350AB4" w:rsidRDefault="00350AB4" w:rsidP="00350AB4">
      <w:pPr>
        <w:pStyle w:val="References"/>
        <w:rPr>
          <w:rFonts w:cs="Times New Roman"/>
        </w:rPr>
      </w:pPr>
      <w:bookmarkStart w:id="210" w:name="_ENREF_1_33"/>
      <w:r w:rsidRPr="00350AB4">
        <w:rPr>
          <w:rFonts w:cs="Times New Roman"/>
        </w:rPr>
        <w:t>Nakano, S., H. Miyasaka, and N. Kuhara. 1999. Terrestrial-aquatic linkages: riparian arthropod inputs alter trophic cascades in a stream food web. Ecology 80:2435–2441.</w:t>
      </w:r>
      <w:bookmarkEnd w:id="210"/>
    </w:p>
    <w:p w14:paraId="4209BCCE" w14:textId="77777777" w:rsidR="00350AB4" w:rsidRPr="00350AB4" w:rsidRDefault="00350AB4" w:rsidP="00350AB4">
      <w:pPr>
        <w:pStyle w:val="References"/>
        <w:rPr>
          <w:rFonts w:cs="Times New Roman"/>
        </w:rPr>
      </w:pPr>
      <w:bookmarkStart w:id="211" w:name="_ENREF_1_34"/>
      <w:r w:rsidRPr="00350AB4">
        <w:rPr>
          <w:rFonts w:cs="Times New Roman"/>
        </w:rPr>
        <w:t>Nakano, S. and M. Murakami. 2001. Reciprocal subsidies: dynamic interdependence between terrestrial and aquatic food webs. Proceedings of the National Academy of Sciences 98:166–170.</w:t>
      </w:r>
      <w:bookmarkEnd w:id="211"/>
    </w:p>
    <w:p w14:paraId="439B6019" w14:textId="77777777" w:rsidR="00350AB4" w:rsidRPr="00350AB4" w:rsidRDefault="00350AB4" w:rsidP="00350AB4">
      <w:pPr>
        <w:pStyle w:val="References"/>
        <w:rPr>
          <w:rFonts w:cs="Times New Roman"/>
        </w:rPr>
      </w:pPr>
      <w:bookmarkStart w:id="212" w:name="_ENREF_1_35"/>
      <w:r w:rsidRPr="00350AB4">
        <w:rPr>
          <w:rFonts w:cs="Times New Roman"/>
        </w:rPr>
        <w:t>Nanson, G. C. and J. C. Croke. 1992. A genetic classification of floodplains. Geomorphology 4:459–486.</w:t>
      </w:r>
      <w:bookmarkEnd w:id="212"/>
    </w:p>
    <w:p w14:paraId="638E6531" w14:textId="77777777" w:rsidR="00350AB4" w:rsidRPr="00350AB4" w:rsidRDefault="00350AB4" w:rsidP="00350AB4">
      <w:pPr>
        <w:pStyle w:val="References"/>
        <w:rPr>
          <w:rFonts w:cs="Times New Roman"/>
        </w:rPr>
      </w:pPr>
      <w:bookmarkStart w:id="213" w:name="_ENREF_1_36"/>
      <w:r w:rsidRPr="00350AB4">
        <w:rPr>
          <w:rFonts w:cs="Times New Roman"/>
        </w:rPr>
        <w:t xml:space="preserve">Paetzold, A., J. L. Sabo, J. P. Sadler, S. E. G. Findlay, and K. Tockner. 2007. Aquatic–terrestrial subsidies along river corridors. Pages 57–73 </w:t>
      </w:r>
      <w:r w:rsidRPr="00350AB4">
        <w:rPr>
          <w:rFonts w:cs="Times New Roman"/>
          <w:i/>
        </w:rPr>
        <w:t>in</w:t>
      </w:r>
      <w:r w:rsidRPr="00350AB4">
        <w:rPr>
          <w:rFonts w:cs="Times New Roman"/>
        </w:rPr>
        <w:t xml:space="preserve"> Wood, P. J., D. M. Hannah, and J. P. Sadler, editors. Hydroecology and ecohydrology. John Wiley &amp; Sons Ltd, Chichester, UK.</w:t>
      </w:r>
      <w:bookmarkEnd w:id="213"/>
    </w:p>
    <w:p w14:paraId="6F5505AB" w14:textId="77777777" w:rsidR="00350AB4" w:rsidRPr="00350AB4" w:rsidRDefault="00350AB4" w:rsidP="00350AB4">
      <w:pPr>
        <w:pStyle w:val="References"/>
        <w:rPr>
          <w:rFonts w:cs="Times New Roman"/>
        </w:rPr>
      </w:pPr>
      <w:bookmarkStart w:id="214" w:name="_ENREF_1_37"/>
      <w:r w:rsidRPr="00350AB4">
        <w:rPr>
          <w:rFonts w:cs="Times New Roman"/>
        </w:rPr>
        <w:t>Polis, G. A., W. B. Anderson, and R. D. Holt. 1997. Toward an integration of landscape and food web ecology: the dynamics of spatially subsidized food webs. Annual Review of Ecology and Systematics 28:289–316.</w:t>
      </w:r>
      <w:bookmarkEnd w:id="214"/>
    </w:p>
    <w:p w14:paraId="2022EB27" w14:textId="77777777" w:rsidR="00350AB4" w:rsidRPr="00350AB4" w:rsidRDefault="00350AB4" w:rsidP="00350AB4">
      <w:pPr>
        <w:pStyle w:val="References"/>
        <w:rPr>
          <w:rFonts w:cs="Times New Roman"/>
        </w:rPr>
      </w:pPr>
      <w:bookmarkStart w:id="215" w:name="_ENREF_1_38"/>
      <w:r w:rsidRPr="00350AB4">
        <w:rPr>
          <w:rFonts w:cs="Times New Roman"/>
        </w:rPr>
        <w:lastRenderedPageBreak/>
        <w:t>Polis, G. A. and S. D. Hurd. 1995. Extraordinarily high spider densities on islands: flow of energy from the marine to terrestrial food webs and the absence of predation. Proceedings of the National Academy of Sciences 92:4382–4386.</w:t>
      </w:r>
      <w:bookmarkEnd w:id="215"/>
    </w:p>
    <w:p w14:paraId="09C9897A" w14:textId="77777777" w:rsidR="00350AB4" w:rsidRPr="00350AB4" w:rsidRDefault="00350AB4" w:rsidP="00350AB4">
      <w:pPr>
        <w:pStyle w:val="References"/>
        <w:rPr>
          <w:rFonts w:cs="Times New Roman"/>
        </w:rPr>
      </w:pPr>
      <w:bookmarkStart w:id="216" w:name="_ENREF_1_39"/>
      <w:r w:rsidRPr="00350AB4">
        <w:rPr>
          <w:rFonts w:cs="Times New Roman"/>
        </w:rPr>
        <w:t>Polis, G. A., M. E. Power, and G. R. Huxel, editors. 2004. Food webs at the landscape level. University of Chicago Press, Chicago, Illinois, USA.</w:t>
      </w:r>
      <w:bookmarkEnd w:id="216"/>
    </w:p>
    <w:p w14:paraId="62CA2E36" w14:textId="77777777" w:rsidR="00350AB4" w:rsidRPr="00350AB4" w:rsidRDefault="00350AB4" w:rsidP="00350AB4">
      <w:pPr>
        <w:pStyle w:val="References"/>
        <w:rPr>
          <w:rFonts w:cs="Times New Roman"/>
        </w:rPr>
      </w:pPr>
      <w:bookmarkStart w:id="217" w:name="_ENREF_1_40"/>
      <w:r w:rsidRPr="00350AB4">
        <w:rPr>
          <w:rFonts w:cs="Times New Roman"/>
        </w:rPr>
        <w:t>Post, D. M. 2002. Using stable isotopes to estimate trophic position: models, methods, and assumptions. Ecology 83:703–718.</w:t>
      </w:r>
      <w:bookmarkEnd w:id="217"/>
    </w:p>
    <w:p w14:paraId="4C40F57B" w14:textId="77777777" w:rsidR="00350AB4" w:rsidRPr="00350AB4" w:rsidRDefault="00350AB4" w:rsidP="00350AB4">
      <w:pPr>
        <w:pStyle w:val="References"/>
        <w:rPr>
          <w:rFonts w:cs="Times New Roman"/>
        </w:rPr>
      </w:pPr>
      <w:bookmarkStart w:id="218" w:name="_ENREF_1_41"/>
      <w:r w:rsidRPr="00350AB4">
        <w:rPr>
          <w:rFonts w:cs="Times New Roman"/>
        </w:rPr>
        <w:t xml:space="preserve">Power, M. E. and W. E. Rainey. 2000. Food webs and resource sheds: towards spatially delimiting trophic interactions. Pages 291–313 </w:t>
      </w:r>
      <w:r w:rsidRPr="00350AB4">
        <w:rPr>
          <w:rFonts w:cs="Times New Roman"/>
          <w:i/>
        </w:rPr>
        <w:t>in</w:t>
      </w:r>
      <w:r w:rsidRPr="00350AB4">
        <w:rPr>
          <w:rFonts w:cs="Times New Roman"/>
        </w:rPr>
        <w:t xml:space="preserve"> Hutchings, M. J., E. A. John, and A. J. A. Stewart, editors. Ecological consequences of habitat heterogeneity. Blackwell Scientific, Oxford, UK.</w:t>
      </w:r>
      <w:bookmarkEnd w:id="218"/>
    </w:p>
    <w:p w14:paraId="3111910E" w14:textId="77777777" w:rsidR="00350AB4" w:rsidRPr="00350AB4" w:rsidRDefault="00350AB4" w:rsidP="00350AB4">
      <w:pPr>
        <w:pStyle w:val="References"/>
        <w:rPr>
          <w:rFonts w:cs="Times New Roman"/>
        </w:rPr>
      </w:pPr>
      <w:bookmarkStart w:id="219" w:name="_ENREF_1_42"/>
      <w:r w:rsidRPr="00350AB4">
        <w:rPr>
          <w:rFonts w:cs="Times New Roman"/>
        </w:rPr>
        <w:t xml:space="preserve">Power, M. E., W. E. Rainey, M. S. Parker, J. L. Sabo, A. Smyth, S. Khandwala, J. C. Finlay, F. C. McNeely, K. Marsee, and C. Anderson. 2004. River-to-watershed subsidies in an old-growth conifer forest. Pages 217–240 </w:t>
      </w:r>
      <w:r w:rsidRPr="00350AB4">
        <w:rPr>
          <w:rFonts w:cs="Times New Roman"/>
          <w:i/>
        </w:rPr>
        <w:t>in</w:t>
      </w:r>
      <w:r w:rsidRPr="00350AB4">
        <w:rPr>
          <w:rFonts w:cs="Times New Roman"/>
        </w:rPr>
        <w:t xml:space="preserve"> Polis, G. A., M. E. Power, and G. R. Huxel, editors. Food webs at the landscape level. University of Chicago Press, Chicago, Illinois, USA.</w:t>
      </w:r>
      <w:bookmarkEnd w:id="219"/>
    </w:p>
    <w:p w14:paraId="44E47531" w14:textId="3A9D0DA6" w:rsidR="00350AB4" w:rsidRPr="00350AB4" w:rsidRDefault="00350AB4" w:rsidP="00350AB4">
      <w:pPr>
        <w:pStyle w:val="References"/>
        <w:rPr>
          <w:rFonts w:cs="Times New Roman"/>
        </w:rPr>
      </w:pPr>
      <w:bookmarkStart w:id="220" w:name="_ENREF_1_43"/>
      <w:r w:rsidRPr="00350AB4">
        <w:rPr>
          <w:rFonts w:cs="Times New Roman"/>
        </w:rPr>
        <w:t xml:space="preserve">R Development Core Team. 2014. R: a language and environment for statistical computing. Version 3.1.2. R Foundation for Statistical Computing, Vienna, Austria. </w:t>
      </w:r>
      <w:hyperlink r:id="rId11" w:history="1">
        <w:r w:rsidRPr="00350AB4">
          <w:rPr>
            <w:rStyle w:val="Hyperlink"/>
            <w:rFonts w:cs="Times New Roman"/>
          </w:rPr>
          <w:t>http://www.R-project.org</w:t>
        </w:r>
      </w:hyperlink>
      <w:r w:rsidRPr="00350AB4">
        <w:rPr>
          <w:rFonts w:cs="Times New Roman"/>
        </w:rPr>
        <w:t>.</w:t>
      </w:r>
      <w:bookmarkEnd w:id="220"/>
    </w:p>
    <w:p w14:paraId="28929DC6" w14:textId="77777777" w:rsidR="00350AB4" w:rsidRPr="00350AB4" w:rsidRDefault="00350AB4" w:rsidP="00350AB4">
      <w:pPr>
        <w:pStyle w:val="References"/>
        <w:rPr>
          <w:rFonts w:cs="Times New Roman"/>
        </w:rPr>
      </w:pPr>
      <w:bookmarkStart w:id="221" w:name="_ENREF_1_44"/>
      <w:r w:rsidRPr="00350AB4">
        <w:rPr>
          <w:rFonts w:cs="Times New Roman"/>
        </w:rPr>
        <w:t>Ricaurte, L. F., S. Boesch, J. Jokela, and K. Tockner. 2012. The distribution and environmental state of vegetated islands within human-impacted European rivers. Freshwater Biology 57:2539–2549.</w:t>
      </w:r>
      <w:bookmarkEnd w:id="221"/>
    </w:p>
    <w:p w14:paraId="03614443" w14:textId="77777777" w:rsidR="00350AB4" w:rsidRPr="00350AB4" w:rsidRDefault="00350AB4" w:rsidP="00350AB4">
      <w:pPr>
        <w:pStyle w:val="References"/>
        <w:rPr>
          <w:rFonts w:cs="Times New Roman"/>
        </w:rPr>
      </w:pPr>
      <w:bookmarkStart w:id="222" w:name="_ENREF_1_45"/>
      <w:r w:rsidRPr="00350AB4">
        <w:rPr>
          <w:rFonts w:cs="Times New Roman"/>
        </w:rPr>
        <w:lastRenderedPageBreak/>
        <w:t>Richards, K. 1982. Rivers: form and process in alluvial channels. Blackburn Press, Caldwell, New Jersey, USA.</w:t>
      </w:r>
      <w:bookmarkEnd w:id="222"/>
    </w:p>
    <w:p w14:paraId="522F60D9" w14:textId="77777777" w:rsidR="00350AB4" w:rsidRPr="00350AB4" w:rsidRDefault="00350AB4" w:rsidP="00350AB4">
      <w:pPr>
        <w:pStyle w:val="References"/>
        <w:rPr>
          <w:rFonts w:cs="Times New Roman"/>
        </w:rPr>
      </w:pPr>
      <w:bookmarkStart w:id="223" w:name="_ENREF_1_46"/>
      <w:r w:rsidRPr="00350AB4">
        <w:rPr>
          <w:rFonts w:cs="Times New Roman"/>
        </w:rPr>
        <w:t>Richardson, J. S., Y. Zhang, and L. B. Marczak. 2010. Resource subsidies across the land–freshwater interface and responses in recipient communities. River Research and Applications 26:55–66.</w:t>
      </w:r>
      <w:bookmarkEnd w:id="223"/>
    </w:p>
    <w:p w14:paraId="3FFB7254" w14:textId="77777777" w:rsidR="00350AB4" w:rsidRPr="00350AB4" w:rsidRDefault="00350AB4" w:rsidP="00350AB4">
      <w:pPr>
        <w:pStyle w:val="References"/>
        <w:rPr>
          <w:rFonts w:cs="Times New Roman"/>
        </w:rPr>
      </w:pPr>
      <w:bookmarkStart w:id="224" w:name="_ENREF_1_47"/>
      <w:r w:rsidRPr="00350AB4">
        <w:rPr>
          <w:rFonts w:cs="Times New Roman"/>
        </w:rPr>
        <w:t>Sabo, J. L. and E. M. Hagen. 2012. A network theory for resource exchange between rivers and their watersheds. Water Resources Research 48:W04515.</w:t>
      </w:r>
      <w:bookmarkEnd w:id="224"/>
    </w:p>
    <w:p w14:paraId="28214023" w14:textId="77777777" w:rsidR="00350AB4" w:rsidRPr="00350AB4" w:rsidRDefault="00350AB4" w:rsidP="00350AB4">
      <w:pPr>
        <w:pStyle w:val="References"/>
        <w:rPr>
          <w:rFonts w:cs="Times New Roman"/>
        </w:rPr>
      </w:pPr>
      <w:bookmarkStart w:id="225" w:name="_ENREF_1_48"/>
      <w:r w:rsidRPr="00350AB4">
        <w:rPr>
          <w:rFonts w:cs="Times New Roman"/>
        </w:rPr>
        <w:t>Sabo, J. L. and M. E. Power. 2002. River-watershed exchange: effects of riverine subsidies on riparian lizards and their terrestrial prey. Ecology 83:1860–1869.</w:t>
      </w:r>
      <w:bookmarkEnd w:id="225"/>
    </w:p>
    <w:p w14:paraId="6EB917CF" w14:textId="77777777" w:rsidR="00350AB4" w:rsidRPr="00350AB4" w:rsidRDefault="00350AB4" w:rsidP="00350AB4">
      <w:pPr>
        <w:pStyle w:val="References"/>
        <w:rPr>
          <w:rFonts w:cs="Times New Roman"/>
        </w:rPr>
      </w:pPr>
      <w:bookmarkStart w:id="226" w:name="_ENREF_1_49"/>
      <w:r w:rsidRPr="00350AB4">
        <w:rPr>
          <w:rFonts w:cs="Times New Roman"/>
        </w:rPr>
        <w:t>Sanzone, D. M., J. L. Meyer, E. Marti, E. P. Gardiner, J. L. Tank, and N. B. Grimm. 2003. Carbon and nitrogen transfer from a desert stream to riparian predators. Oecologia 134:238–250.</w:t>
      </w:r>
      <w:bookmarkEnd w:id="226"/>
    </w:p>
    <w:p w14:paraId="28A77ED2" w14:textId="77777777" w:rsidR="00350AB4" w:rsidRPr="00350AB4" w:rsidRDefault="00350AB4" w:rsidP="00350AB4">
      <w:pPr>
        <w:pStyle w:val="References"/>
        <w:rPr>
          <w:rFonts w:cs="Times New Roman"/>
        </w:rPr>
      </w:pPr>
      <w:bookmarkStart w:id="227" w:name="_ENREF_1_50"/>
      <w:r w:rsidRPr="00350AB4">
        <w:rPr>
          <w:rFonts w:cs="Times New Roman"/>
        </w:rPr>
        <w:t>Strahler, A. N. 1952. Hypsometric (area-altitude) analysis of erosional topography. Bulletin of the Geological Society of America 63:1117–1142.</w:t>
      </w:r>
      <w:bookmarkEnd w:id="227"/>
    </w:p>
    <w:p w14:paraId="22D7078F" w14:textId="77777777" w:rsidR="00350AB4" w:rsidRPr="00350AB4" w:rsidRDefault="00350AB4" w:rsidP="00350AB4">
      <w:pPr>
        <w:pStyle w:val="References"/>
        <w:rPr>
          <w:rFonts w:cs="Times New Roman"/>
        </w:rPr>
      </w:pPr>
      <w:bookmarkStart w:id="228" w:name="_ENREF_1_51"/>
      <w:r w:rsidRPr="00350AB4">
        <w:rPr>
          <w:rFonts w:cs="Times New Roman"/>
        </w:rPr>
        <w:t>Strayer, D. L. and S. E. G. Findlay. 2010. Ecology of freshwater shore zones. Aquatic Sciences 72:127–163.</w:t>
      </w:r>
      <w:bookmarkEnd w:id="228"/>
    </w:p>
    <w:p w14:paraId="76F8E2B0" w14:textId="77777777" w:rsidR="00350AB4" w:rsidRPr="00350AB4" w:rsidRDefault="00350AB4" w:rsidP="00350AB4">
      <w:pPr>
        <w:pStyle w:val="References"/>
        <w:rPr>
          <w:rFonts w:cs="Times New Roman"/>
        </w:rPr>
      </w:pPr>
      <w:bookmarkStart w:id="229" w:name="_ENREF_1_52"/>
      <w:r w:rsidRPr="00350AB4">
        <w:rPr>
          <w:rFonts w:cs="Times New Roman"/>
        </w:rPr>
        <w:t>Strayer, D. L., M. E. Power, W. F. Fagan, S. T. A. Pickett, and J. Belnap. 2003. A classification of ecological boundaries. BioScience 53:723–729.</w:t>
      </w:r>
      <w:bookmarkEnd w:id="229"/>
    </w:p>
    <w:p w14:paraId="17312543" w14:textId="77777777" w:rsidR="00350AB4" w:rsidRPr="00350AB4" w:rsidRDefault="00350AB4" w:rsidP="00350AB4">
      <w:pPr>
        <w:pStyle w:val="References"/>
        <w:rPr>
          <w:rFonts w:cs="Times New Roman"/>
        </w:rPr>
      </w:pPr>
      <w:bookmarkStart w:id="230" w:name="_ENREF_1_53"/>
      <w:r w:rsidRPr="00350AB4">
        <w:rPr>
          <w:rFonts w:cs="Times New Roman"/>
        </w:rPr>
        <w:t>Swank, W. T. and D. A. Crossley. 1988. Forest hydrology and ecology at Coweeta. Springer-Verlag, New York, New York, USA.</w:t>
      </w:r>
      <w:bookmarkEnd w:id="230"/>
    </w:p>
    <w:p w14:paraId="5300390D" w14:textId="77777777" w:rsidR="00350AB4" w:rsidRPr="00350AB4" w:rsidRDefault="00350AB4" w:rsidP="00350AB4">
      <w:pPr>
        <w:pStyle w:val="References"/>
        <w:rPr>
          <w:rFonts w:cs="Times New Roman"/>
        </w:rPr>
      </w:pPr>
      <w:bookmarkStart w:id="231" w:name="_ENREF_1_54"/>
      <w:r w:rsidRPr="00350AB4">
        <w:rPr>
          <w:rFonts w:cs="Times New Roman"/>
        </w:rPr>
        <w:t>Tockner, K., J. V. Ward, D. B. Arscott, P. J. Edwards, J. Kollmann, A. M. Gurnell, G. E. Petts, and B. Maiolini. 2003. The Tagliamento River: a model ecosystem of European importance. Aquatic Sciences 65:239–253.</w:t>
      </w:r>
      <w:bookmarkEnd w:id="231"/>
    </w:p>
    <w:p w14:paraId="7ED579EE" w14:textId="77777777" w:rsidR="00350AB4" w:rsidRPr="00350AB4" w:rsidRDefault="00350AB4" w:rsidP="00350AB4">
      <w:pPr>
        <w:pStyle w:val="References"/>
        <w:rPr>
          <w:rFonts w:cs="Times New Roman"/>
        </w:rPr>
      </w:pPr>
      <w:bookmarkStart w:id="232" w:name="_ENREF_1_55"/>
      <w:r w:rsidRPr="00350AB4">
        <w:rPr>
          <w:rFonts w:cs="Times New Roman"/>
        </w:rPr>
        <w:lastRenderedPageBreak/>
        <w:t>Uetz, G. W. and J. D. Unzicker. 1976. Pitfall trapping in ecological studies of wandering spiders. Journal of Arachnology 3:101–111.</w:t>
      </w:r>
      <w:bookmarkEnd w:id="232"/>
    </w:p>
    <w:p w14:paraId="14C5C8F7" w14:textId="77777777" w:rsidR="00350AB4" w:rsidRPr="00350AB4" w:rsidRDefault="00350AB4" w:rsidP="00350AB4">
      <w:pPr>
        <w:pStyle w:val="References"/>
        <w:rPr>
          <w:rFonts w:cs="Times New Roman"/>
        </w:rPr>
      </w:pPr>
      <w:bookmarkStart w:id="233" w:name="_ENREF_1_56"/>
      <w:r w:rsidRPr="00350AB4">
        <w:rPr>
          <w:rFonts w:cs="Times New Roman"/>
        </w:rPr>
        <w:t>Vannote, R. L., G. W. Minshall, K. W. Cummins, J. R. Sedell, and C. E. Cushing. 1980. The river continuum concept. Canadian Journal of Fisheries and Aquatic Sciences 37:130–137.</w:t>
      </w:r>
      <w:bookmarkEnd w:id="233"/>
    </w:p>
    <w:p w14:paraId="3C6D5E35" w14:textId="77777777" w:rsidR="00350AB4" w:rsidRPr="00350AB4" w:rsidRDefault="00350AB4" w:rsidP="00350AB4">
      <w:pPr>
        <w:pStyle w:val="References"/>
        <w:rPr>
          <w:rFonts w:cs="Times New Roman"/>
        </w:rPr>
      </w:pPr>
      <w:bookmarkStart w:id="234" w:name="_ENREF_1_57"/>
      <w:r w:rsidRPr="00350AB4">
        <w:rPr>
          <w:rFonts w:cs="Times New Roman"/>
        </w:rPr>
        <w:t>Violin, C. R., P. Cada, E. B. Sudduth, B. A. Hassett, D. L. Penrose, and E. S. Bernhardt. 2011. Effects of urbanization and urban stream restoration on the physical and biological structure of stream ecosystems. Ecological Applications 21:1932–1949.</w:t>
      </w:r>
      <w:bookmarkEnd w:id="234"/>
    </w:p>
    <w:p w14:paraId="4AA01EAF" w14:textId="77777777" w:rsidR="00350AB4" w:rsidRPr="00350AB4" w:rsidRDefault="00350AB4" w:rsidP="00350AB4">
      <w:pPr>
        <w:pStyle w:val="References"/>
        <w:rPr>
          <w:rFonts w:cs="Times New Roman"/>
        </w:rPr>
      </w:pPr>
      <w:bookmarkStart w:id="235" w:name="_ENREF_1_58"/>
      <w:r w:rsidRPr="00350AB4">
        <w:rPr>
          <w:rFonts w:cs="Times New Roman"/>
        </w:rPr>
        <w:t>Ward, J. B., I. M. Henderson, B. H. Patrick, and P. H. Norrie. 1996. Seasonality, sex ratios and arrival pattern of some New Zealand caddis (Trichoptera) to light-traps. Aquatic Insects 18:157–174.</w:t>
      </w:r>
      <w:bookmarkEnd w:id="235"/>
    </w:p>
    <w:p w14:paraId="58EF13FB" w14:textId="77777777" w:rsidR="00350AB4" w:rsidRPr="00350AB4" w:rsidRDefault="00350AB4" w:rsidP="00350AB4">
      <w:pPr>
        <w:pStyle w:val="References"/>
        <w:rPr>
          <w:rFonts w:cs="Times New Roman"/>
        </w:rPr>
      </w:pPr>
      <w:bookmarkStart w:id="236" w:name="_ENREF_1_59"/>
      <w:r w:rsidRPr="00350AB4">
        <w:rPr>
          <w:rFonts w:cs="Times New Roman"/>
        </w:rPr>
        <w:t>Ward, J. V., K. Tockner, P. J. Edwards, J. Kollmann, G. Bretschko, A. M. Gurnell, G. E. Petts, and B. Rossaro. 1999. A reference river system for the Alps: the ‘Fiume Tagliamento’. Regulated Rivers: Research &amp; Management 15:63–75.</w:t>
      </w:r>
      <w:bookmarkEnd w:id="236"/>
    </w:p>
    <w:p w14:paraId="6C50CCB6" w14:textId="77FDA6A6" w:rsidR="00350AB4" w:rsidRDefault="00350AB4" w:rsidP="00350AB4">
      <w:pPr>
        <w:pStyle w:val="References"/>
        <w:rPr>
          <w:rFonts w:cs="Times New Roman"/>
        </w:rPr>
      </w:pPr>
    </w:p>
    <w:p w14:paraId="4FDD5529" w14:textId="3877F077" w:rsidR="005B120E" w:rsidRDefault="00506D3D" w:rsidP="005B120E">
      <w:pPr>
        <w:pStyle w:val="References"/>
        <w:sectPr w:rsidR="005B120E" w:rsidSect="00192D92">
          <w:headerReference w:type="default" r:id="rId12"/>
          <w:footerReference w:type="default" r:id="rId13"/>
          <w:pgSz w:w="12240" w:h="15840"/>
          <w:pgMar w:top="1440" w:right="1440" w:bottom="1440" w:left="1440" w:header="720" w:footer="720" w:gutter="0"/>
          <w:lnNumType w:countBy="1" w:restart="continuous"/>
          <w:cols w:space="720"/>
          <w:docGrid w:linePitch="360"/>
        </w:sectPr>
      </w:pPr>
      <w:r w:rsidRPr="00C775C0">
        <w:fldChar w:fldCharType="end"/>
      </w:r>
    </w:p>
    <w:p w14:paraId="7918EC05" w14:textId="77777777" w:rsidR="005B120E" w:rsidRDefault="005B120E" w:rsidP="00F9433F">
      <w:pPr>
        <w:pStyle w:val="Heading1"/>
        <w:sectPr w:rsidR="005B120E" w:rsidSect="005B120E">
          <w:type w:val="continuous"/>
          <w:pgSz w:w="12240" w:h="15840"/>
          <w:pgMar w:top="1440" w:right="1440" w:bottom="1440" w:left="1440" w:header="720" w:footer="720" w:gutter="0"/>
          <w:lnNumType w:countBy="1" w:restart="continuous"/>
          <w:cols w:space="720"/>
          <w:docGrid w:linePitch="360"/>
        </w:sectPr>
      </w:pPr>
    </w:p>
    <w:p w14:paraId="4C236BC2" w14:textId="77777777" w:rsidR="00F9433F" w:rsidRDefault="00F9433F" w:rsidP="00F9433F">
      <w:pPr>
        <w:pStyle w:val="Heading1"/>
      </w:pPr>
      <w:r>
        <w:lastRenderedPageBreak/>
        <w:t>Supplemental Material</w:t>
      </w:r>
    </w:p>
    <w:p w14:paraId="05E9D9B5" w14:textId="08B3D950" w:rsidR="00F9433F" w:rsidRDefault="00F9433F" w:rsidP="00F9433F">
      <w:pPr>
        <w:pStyle w:val="References"/>
        <w:rPr>
          <w:noProof w:val="0"/>
        </w:rPr>
      </w:pPr>
      <w:r w:rsidRPr="00D777A2">
        <w:rPr>
          <w:smallCaps/>
          <w:noProof w:val="0"/>
        </w:rPr>
        <w:t>Appendix</w:t>
      </w:r>
      <w:r>
        <w:rPr>
          <w:noProof w:val="0"/>
        </w:rPr>
        <w:t xml:space="preserve"> A. Site descriptions </w:t>
      </w:r>
      <w:r w:rsidR="006F1A8F">
        <w:rPr>
          <w:noProof w:val="0"/>
        </w:rPr>
        <w:t xml:space="preserve">and photos, </w:t>
      </w:r>
      <w:r>
        <w:rPr>
          <w:noProof w:val="0"/>
        </w:rPr>
        <w:t>and arthropod group designations used in this study.</w:t>
      </w:r>
    </w:p>
    <w:p w14:paraId="77519B44" w14:textId="77777777" w:rsidR="007D1CC1" w:rsidRDefault="007D1CC1" w:rsidP="007D1CC1">
      <w:pPr>
        <w:pStyle w:val="References"/>
        <w:rPr>
          <w:noProof w:val="0"/>
        </w:rPr>
      </w:pPr>
      <w:r>
        <w:rPr>
          <w:rStyle w:val="Heading1Char"/>
          <w:noProof w:val="0"/>
        </w:rPr>
        <w:t>Appendix B</w:t>
      </w:r>
      <w:r>
        <w:rPr>
          <w:noProof w:val="0"/>
        </w:rPr>
        <w:t>. Light trap results for capturing aerial aquatic insects at the water’s edge and upland.</w:t>
      </w:r>
    </w:p>
    <w:p w14:paraId="10BE677B" w14:textId="77777777" w:rsidR="003E653A" w:rsidRDefault="007D1CC1" w:rsidP="00585BE1">
      <w:pPr>
        <w:pStyle w:val="References"/>
        <w:rPr>
          <w:noProof w:val="0"/>
        </w:rPr>
      </w:pPr>
      <w:r>
        <w:rPr>
          <w:rStyle w:val="Heading1Char"/>
          <w:noProof w:val="0"/>
        </w:rPr>
        <w:t>Appendix C</w:t>
      </w:r>
      <w:r w:rsidR="00F9433F">
        <w:rPr>
          <w:noProof w:val="0"/>
        </w:rPr>
        <w:t>. Model comparison tables and regression coefficients for parameters included in the best, overall stream signature prediction models for predator attraction and food webs.</w:t>
      </w:r>
    </w:p>
    <w:p w14:paraId="2845498C" w14:textId="3AE62FA1" w:rsidR="00585BE1" w:rsidRPr="003E653A" w:rsidRDefault="0054436B" w:rsidP="0054436B">
      <w:pPr>
        <w:pStyle w:val="References"/>
        <w:rPr>
          <w:noProof w:val="0"/>
        </w:rPr>
      </w:pPr>
      <w:r>
        <w:rPr>
          <w:rStyle w:val="Heading2Char"/>
          <w:noProof w:val="0"/>
        </w:rPr>
        <w:t>Data Supplement</w:t>
      </w:r>
      <w:r w:rsidR="003E653A">
        <w:rPr>
          <w:noProof w:val="0"/>
        </w:rPr>
        <w:t xml:space="preserve">. </w:t>
      </w:r>
      <w:r>
        <w:rPr>
          <w:noProof w:val="0"/>
        </w:rPr>
        <w:t>Data used in this study</w:t>
      </w:r>
      <w:r w:rsidR="00605F76">
        <w:rPr>
          <w:noProof w:val="0"/>
        </w:rPr>
        <w:t>;</w:t>
      </w:r>
      <w:r>
        <w:rPr>
          <w:noProof w:val="0"/>
        </w:rPr>
        <w:t xml:space="preserve"> namely, the subsidy–distance decay data for predator attraction (abundance*biomass) and food web (stable isotope portion aquatic) effects at all sites, will be deposited either with Dryad or the publicly-accessible USGS </w:t>
      </w:r>
      <w:proofErr w:type="spellStart"/>
      <w:r>
        <w:rPr>
          <w:noProof w:val="0"/>
        </w:rPr>
        <w:t>ScienceBase</w:t>
      </w:r>
      <w:proofErr w:type="spellEnd"/>
      <w:r>
        <w:rPr>
          <w:noProof w:val="0"/>
        </w:rPr>
        <w:t>. URL to be determined, pending USGS internal review.</w:t>
      </w:r>
      <w:r w:rsidR="00585BE1">
        <w:br w:type="page"/>
      </w:r>
    </w:p>
    <w:p w14:paraId="052342ED" w14:textId="77777777" w:rsidR="00311FBC" w:rsidRDefault="00311FBC" w:rsidP="00311FBC">
      <w:pPr>
        <w:pStyle w:val="Heading1"/>
      </w:pPr>
      <w:r>
        <w:lastRenderedPageBreak/>
        <w:t>Tables</w:t>
      </w:r>
    </w:p>
    <w:p w14:paraId="34CB2104" w14:textId="77777777" w:rsidR="00845961" w:rsidRDefault="004A0E50" w:rsidP="00845961">
      <w:pPr>
        <w:pStyle w:val="References"/>
        <w:rPr>
          <w:noProof w:val="0"/>
        </w:rPr>
      </w:pPr>
      <w:proofErr w:type="gramStart"/>
      <w:r>
        <w:rPr>
          <w:rStyle w:val="Heading2Char"/>
          <w:noProof w:val="0"/>
        </w:rPr>
        <w:t>Table 1</w:t>
      </w:r>
      <w:r w:rsidR="00845961">
        <w:rPr>
          <w:noProof w:val="0"/>
        </w:rPr>
        <w:t>.</w:t>
      </w:r>
      <w:proofErr w:type="gramEnd"/>
      <w:r w:rsidR="00845961">
        <w:rPr>
          <w:noProof w:val="0"/>
        </w:rPr>
        <w:t xml:space="preserve"> Sites that did not fit a subsidy–distance decay curve for either negative linear, exponential, or power functions, </w:t>
      </w:r>
      <w:r w:rsidR="00525F4A">
        <w:rPr>
          <w:noProof w:val="0"/>
        </w:rPr>
        <w:t>grouped by stream order.</w:t>
      </w:r>
    </w:p>
    <w:tbl>
      <w:tblPr>
        <w:tblW w:w="6968" w:type="dxa"/>
        <w:jc w:val="center"/>
        <w:tblLook w:val="04A0" w:firstRow="1" w:lastRow="0" w:firstColumn="1" w:lastColumn="0" w:noHBand="0" w:noVBand="1"/>
      </w:tblPr>
      <w:tblGrid>
        <w:gridCol w:w="1208"/>
        <w:gridCol w:w="896"/>
        <w:gridCol w:w="1198"/>
        <w:gridCol w:w="1620"/>
        <w:gridCol w:w="2046"/>
      </w:tblGrid>
      <w:tr w:rsidR="00DF02C3" w:rsidRPr="005E048D" w14:paraId="7EADD75A" w14:textId="77777777" w:rsidTr="00DF02C3">
        <w:trPr>
          <w:trHeight w:val="378"/>
          <w:jc w:val="center"/>
        </w:trPr>
        <w:tc>
          <w:tcPr>
            <w:tcW w:w="1208" w:type="dxa"/>
            <w:tcBorders>
              <w:top w:val="double" w:sz="6" w:space="0" w:color="auto"/>
              <w:left w:val="nil"/>
              <w:bottom w:val="single" w:sz="4" w:space="0" w:color="auto"/>
              <w:right w:val="nil"/>
            </w:tcBorders>
            <w:shd w:val="clear" w:color="auto" w:fill="auto"/>
            <w:noWrap/>
            <w:vAlign w:val="bottom"/>
            <w:hideMark/>
          </w:tcPr>
          <w:p w14:paraId="6FBE62A7" w14:textId="77777777" w:rsidR="005E048D" w:rsidRPr="005E048D" w:rsidRDefault="005E048D" w:rsidP="005E048D">
            <w:pPr>
              <w:spacing w:line="240" w:lineRule="auto"/>
              <w:rPr>
                <w:rFonts w:eastAsia="Times New Roman" w:cs="Times New Roman"/>
                <w:color w:val="000000"/>
              </w:rPr>
            </w:pPr>
            <w:r w:rsidRPr="005E048D">
              <w:rPr>
                <w:rFonts w:eastAsia="Times New Roman" w:cs="Times New Roman"/>
                <w:color w:val="000000"/>
              </w:rPr>
              <w:t>Metric</w:t>
            </w:r>
          </w:p>
        </w:tc>
        <w:tc>
          <w:tcPr>
            <w:tcW w:w="896" w:type="dxa"/>
            <w:tcBorders>
              <w:top w:val="double" w:sz="6" w:space="0" w:color="auto"/>
              <w:left w:val="nil"/>
              <w:bottom w:val="single" w:sz="4" w:space="0" w:color="auto"/>
              <w:right w:val="nil"/>
            </w:tcBorders>
            <w:shd w:val="clear" w:color="auto" w:fill="auto"/>
            <w:vAlign w:val="bottom"/>
            <w:hideMark/>
          </w:tcPr>
          <w:p w14:paraId="75DB9674"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Stream order</w:t>
            </w:r>
          </w:p>
        </w:tc>
        <w:tc>
          <w:tcPr>
            <w:tcW w:w="1198" w:type="dxa"/>
            <w:tcBorders>
              <w:top w:val="double" w:sz="6" w:space="0" w:color="auto"/>
              <w:left w:val="nil"/>
              <w:bottom w:val="single" w:sz="4" w:space="0" w:color="auto"/>
              <w:right w:val="nil"/>
            </w:tcBorders>
            <w:shd w:val="clear" w:color="auto" w:fill="auto"/>
            <w:vAlign w:val="bottom"/>
            <w:hideMark/>
          </w:tcPr>
          <w:p w14:paraId="0427CEAA"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Number of sites</w:t>
            </w:r>
          </w:p>
        </w:tc>
        <w:tc>
          <w:tcPr>
            <w:tcW w:w="1620" w:type="dxa"/>
            <w:tcBorders>
              <w:top w:val="double" w:sz="6" w:space="0" w:color="auto"/>
              <w:left w:val="nil"/>
              <w:bottom w:val="single" w:sz="4" w:space="0" w:color="auto"/>
              <w:right w:val="nil"/>
            </w:tcBorders>
            <w:shd w:val="clear" w:color="auto" w:fill="auto"/>
            <w:vAlign w:val="bottom"/>
            <w:hideMark/>
          </w:tcPr>
          <w:p w14:paraId="0630003E"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Non-decaying sites</w:t>
            </w:r>
          </w:p>
        </w:tc>
        <w:tc>
          <w:tcPr>
            <w:tcW w:w="2046" w:type="dxa"/>
            <w:tcBorders>
              <w:top w:val="double" w:sz="6" w:space="0" w:color="auto"/>
              <w:left w:val="nil"/>
              <w:bottom w:val="single" w:sz="4" w:space="0" w:color="auto"/>
              <w:right w:val="nil"/>
            </w:tcBorders>
            <w:shd w:val="clear" w:color="auto" w:fill="auto"/>
            <w:vAlign w:val="bottom"/>
            <w:hideMark/>
          </w:tcPr>
          <w:p w14:paraId="7A85EBA3"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Percent of all non-decaying sites</w:t>
            </w:r>
          </w:p>
        </w:tc>
      </w:tr>
      <w:tr w:rsidR="00DF02C3" w:rsidRPr="005E048D" w14:paraId="3CA2EFCD" w14:textId="77777777" w:rsidTr="00DF02C3">
        <w:trPr>
          <w:trHeight w:val="315"/>
          <w:jc w:val="center"/>
        </w:trPr>
        <w:tc>
          <w:tcPr>
            <w:tcW w:w="1208" w:type="dxa"/>
            <w:tcBorders>
              <w:top w:val="nil"/>
              <w:left w:val="nil"/>
              <w:bottom w:val="nil"/>
              <w:right w:val="nil"/>
            </w:tcBorders>
            <w:shd w:val="clear" w:color="auto" w:fill="auto"/>
            <w:noWrap/>
            <w:vAlign w:val="bottom"/>
            <w:hideMark/>
          </w:tcPr>
          <w:p w14:paraId="6E2BA3BC" w14:textId="77777777" w:rsidR="005E048D" w:rsidRPr="005E048D" w:rsidRDefault="005E048D" w:rsidP="005E048D">
            <w:pPr>
              <w:spacing w:line="240" w:lineRule="auto"/>
              <w:rPr>
                <w:rFonts w:eastAsia="Times New Roman" w:cs="Times New Roman"/>
                <w:color w:val="000000"/>
              </w:rPr>
            </w:pPr>
            <w:r w:rsidRPr="005E048D">
              <w:rPr>
                <w:rFonts w:eastAsia="Times New Roman" w:cs="Times New Roman"/>
                <w:color w:val="000000"/>
              </w:rPr>
              <w:t>Predator</w:t>
            </w:r>
          </w:p>
        </w:tc>
        <w:tc>
          <w:tcPr>
            <w:tcW w:w="896" w:type="dxa"/>
            <w:tcBorders>
              <w:top w:val="nil"/>
              <w:left w:val="nil"/>
              <w:bottom w:val="nil"/>
              <w:right w:val="nil"/>
            </w:tcBorders>
            <w:shd w:val="clear" w:color="auto" w:fill="auto"/>
            <w:noWrap/>
            <w:vAlign w:val="bottom"/>
            <w:hideMark/>
          </w:tcPr>
          <w:p w14:paraId="1B354FDF"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1–2</w:t>
            </w:r>
          </w:p>
        </w:tc>
        <w:tc>
          <w:tcPr>
            <w:tcW w:w="1198" w:type="dxa"/>
            <w:tcBorders>
              <w:top w:val="nil"/>
              <w:left w:val="nil"/>
              <w:bottom w:val="nil"/>
              <w:right w:val="nil"/>
            </w:tcBorders>
            <w:shd w:val="clear" w:color="auto" w:fill="auto"/>
            <w:noWrap/>
            <w:vAlign w:val="bottom"/>
            <w:hideMark/>
          </w:tcPr>
          <w:p w14:paraId="6745D921"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10</w:t>
            </w:r>
          </w:p>
        </w:tc>
        <w:tc>
          <w:tcPr>
            <w:tcW w:w="1620" w:type="dxa"/>
            <w:tcBorders>
              <w:top w:val="nil"/>
              <w:left w:val="nil"/>
              <w:bottom w:val="nil"/>
              <w:right w:val="nil"/>
            </w:tcBorders>
            <w:shd w:val="clear" w:color="auto" w:fill="auto"/>
            <w:noWrap/>
            <w:vAlign w:val="bottom"/>
            <w:hideMark/>
          </w:tcPr>
          <w:p w14:paraId="7DA7ACE3"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8 (80%)</w:t>
            </w:r>
          </w:p>
        </w:tc>
        <w:tc>
          <w:tcPr>
            <w:tcW w:w="2046" w:type="dxa"/>
            <w:tcBorders>
              <w:top w:val="nil"/>
              <w:left w:val="nil"/>
              <w:bottom w:val="nil"/>
              <w:right w:val="nil"/>
            </w:tcBorders>
            <w:shd w:val="clear" w:color="auto" w:fill="auto"/>
            <w:noWrap/>
            <w:vAlign w:val="bottom"/>
            <w:hideMark/>
          </w:tcPr>
          <w:p w14:paraId="24A081DE"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50.0%</w:t>
            </w:r>
          </w:p>
        </w:tc>
      </w:tr>
      <w:tr w:rsidR="00DF02C3" w:rsidRPr="005E048D" w14:paraId="4761EF3A" w14:textId="77777777" w:rsidTr="00DF02C3">
        <w:trPr>
          <w:trHeight w:val="315"/>
          <w:jc w:val="center"/>
        </w:trPr>
        <w:tc>
          <w:tcPr>
            <w:tcW w:w="1208" w:type="dxa"/>
            <w:tcBorders>
              <w:top w:val="nil"/>
              <w:left w:val="nil"/>
              <w:bottom w:val="nil"/>
              <w:right w:val="nil"/>
            </w:tcBorders>
            <w:shd w:val="clear" w:color="auto" w:fill="auto"/>
            <w:noWrap/>
            <w:vAlign w:val="bottom"/>
            <w:hideMark/>
          </w:tcPr>
          <w:p w14:paraId="51D65042" w14:textId="77777777" w:rsidR="005E048D" w:rsidRPr="005E048D" w:rsidRDefault="005E048D" w:rsidP="005E048D">
            <w:pPr>
              <w:spacing w:line="240" w:lineRule="auto"/>
              <w:rPr>
                <w:rFonts w:eastAsia="Times New Roman" w:cs="Times New Roman"/>
                <w:color w:val="000000"/>
              </w:rPr>
            </w:pPr>
            <w:r w:rsidRPr="005E048D">
              <w:rPr>
                <w:rFonts w:eastAsia="Times New Roman" w:cs="Times New Roman"/>
                <w:color w:val="000000"/>
              </w:rPr>
              <w:t>attraction</w:t>
            </w:r>
          </w:p>
        </w:tc>
        <w:tc>
          <w:tcPr>
            <w:tcW w:w="896" w:type="dxa"/>
            <w:tcBorders>
              <w:top w:val="nil"/>
              <w:left w:val="nil"/>
              <w:bottom w:val="nil"/>
              <w:right w:val="nil"/>
            </w:tcBorders>
            <w:shd w:val="clear" w:color="auto" w:fill="auto"/>
            <w:noWrap/>
            <w:vAlign w:val="bottom"/>
            <w:hideMark/>
          </w:tcPr>
          <w:p w14:paraId="25D1C414"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3–4</w:t>
            </w:r>
          </w:p>
        </w:tc>
        <w:tc>
          <w:tcPr>
            <w:tcW w:w="1198" w:type="dxa"/>
            <w:tcBorders>
              <w:top w:val="nil"/>
              <w:left w:val="nil"/>
              <w:bottom w:val="nil"/>
              <w:right w:val="nil"/>
            </w:tcBorders>
            <w:shd w:val="clear" w:color="auto" w:fill="auto"/>
            <w:noWrap/>
            <w:vAlign w:val="bottom"/>
            <w:hideMark/>
          </w:tcPr>
          <w:p w14:paraId="7B5BED68"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11</w:t>
            </w:r>
          </w:p>
        </w:tc>
        <w:tc>
          <w:tcPr>
            <w:tcW w:w="1620" w:type="dxa"/>
            <w:tcBorders>
              <w:top w:val="nil"/>
              <w:left w:val="nil"/>
              <w:bottom w:val="nil"/>
              <w:right w:val="nil"/>
            </w:tcBorders>
            <w:shd w:val="clear" w:color="auto" w:fill="auto"/>
            <w:noWrap/>
            <w:vAlign w:val="bottom"/>
            <w:hideMark/>
          </w:tcPr>
          <w:p w14:paraId="10AFAD30"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4 (36%)</w:t>
            </w:r>
          </w:p>
        </w:tc>
        <w:tc>
          <w:tcPr>
            <w:tcW w:w="2046" w:type="dxa"/>
            <w:tcBorders>
              <w:top w:val="nil"/>
              <w:left w:val="nil"/>
              <w:bottom w:val="nil"/>
              <w:right w:val="nil"/>
            </w:tcBorders>
            <w:shd w:val="clear" w:color="auto" w:fill="auto"/>
            <w:noWrap/>
            <w:vAlign w:val="bottom"/>
            <w:hideMark/>
          </w:tcPr>
          <w:p w14:paraId="3E93CE66"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25.0%</w:t>
            </w:r>
          </w:p>
        </w:tc>
      </w:tr>
      <w:tr w:rsidR="00DF02C3" w:rsidRPr="005E048D" w14:paraId="0428526E" w14:textId="77777777" w:rsidTr="00DF02C3">
        <w:trPr>
          <w:trHeight w:val="315"/>
          <w:jc w:val="center"/>
        </w:trPr>
        <w:tc>
          <w:tcPr>
            <w:tcW w:w="1208" w:type="dxa"/>
            <w:tcBorders>
              <w:top w:val="nil"/>
              <w:left w:val="nil"/>
              <w:bottom w:val="nil"/>
              <w:right w:val="nil"/>
            </w:tcBorders>
            <w:shd w:val="clear" w:color="auto" w:fill="auto"/>
            <w:noWrap/>
            <w:vAlign w:val="bottom"/>
            <w:hideMark/>
          </w:tcPr>
          <w:p w14:paraId="13236B8D" w14:textId="77777777" w:rsidR="005E048D" w:rsidRPr="005E048D" w:rsidRDefault="005E048D" w:rsidP="005E048D">
            <w:pPr>
              <w:spacing w:line="240" w:lineRule="auto"/>
              <w:rPr>
                <w:rFonts w:eastAsia="Times New Roman" w:cs="Times New Roman"/>
                <w:color w:val="000000"/>
              </w:rPr>
            </w:pPr>
          </w:p>
        </w:tc>
        <w:tc>
          <w:tcPr>
            <w:tcW w:w="896" w:type="dxa"/>
            <w:tcBorders>
              <w:top w:val="nil"/>
              <w:left w:val="nil"/>
              <w:bottom w:val="nil"/>
              <w:right w:val="nil"/>
            </w:tcBorders>
            <w:shd w:val="clear" w:color="auto" w:fill="auto"/>
            <w:noWrap/>
            <w:vAlign w:val="bottom"/>
            <w:hideMark/>
          </w:tcPr>
          <w:p w14:paraId="50E1ADC7"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5–6</w:t>
            </w:r>
          </w:p>
        </w:tc>
        <w:tc>
          <w:tcPr>
            <w:tcW w:w="1198" w:type="dxa"/>
            <w:tcBorders>
              <w:top w:val="nil"/>
              <w:left w:val="nil"/>
              <w:bottom w:val="nil"/>
              <w:right w:val="nil"/>
            </w:tcBorders>
            <w:shd w:val="clear" w:color="auto" w:fill="auto"/>
            <w:noWrap/>
            <w:vAlign w:val="bottom"/>
            <w:hideMark/>
          </w:tcPr>
          <w:p w14:paraId="7CD495EA"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13</w:t>
            </w:r>
          </w:p>
        </w:tc>
        <w:tc>
          <w:tcPr>
            <w:tcW w:w="1620" w:type="dxa"/>
            <w:tcBorders>
              <w:top w:val="nil"/>
              <w:left w:val="nil"/>
              <w:bottom w:val="nil"/>
              <w:right w:val="nil"/>
            </w:tcBorders>
            <w:shd w:val="clear" w:color="auto" w:fill="auto"/>
            <w:noWrap/>
            <w:vAlign w:val="bottom"/>
            <w:hideMark/>
          </w:tcPr>
          <w:p w14:paraId="02881E0F"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2 (15%)</w:t>
            </w:r>
          </w:p>
        </w:tc>
        <w:tc>
          <w:tcPr>
            <w:tcW w:w="2046" w:type="dxa"/>
            <w:tcBorders>
              <w:top w:val="nil"/>
              <w:left w:val="nil"/>
              <w:bottom w:val="nil"/>
              <w:right w:val="nil"/>
            </w:tcBorders>
            <w:shd w:val="clear" w:color="auto" w:fill="auto"/>
            <w:noWrap/>
            <w:vAlign w:val="bottom"/>
            <w:hideMark/>
          </w:tcPr>
          <w:p w14:paraId="3AF5D63A"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12.5%</w:t>
            </w:r>
          </w:p>
        </w:tc>
      </w:tr>
      <w:tr w:rsidR="00DF02C3" w:rsidRPr="005E048D" w14:paraId="416C7F31" w14:textId="77777777" w:rsidTr="00DF02C3">
        <w:trPr>
          <w:trHeight w:val="315"/>
          <w:jc w:val="center"/>
        </w:trPr>
        <w:tc>
          <w:tcPr>
            <w:tcW w:w="1208" w:type="dxa"/>
            <w:tcBorders>
              <w:top w:val="nil"/>
              <w:left w:val="nil"/>
              <w:bottom w:val="nil"/>
              <w:right w:val="nil"/>
            </w:tcBorders>
            <w:shd w:val="clear" w:color="auto" w:fill="auto"/>
            <w:noWrap/>
            <w:vAlign w:val="bottom"/>
            <w:hideMark/>
          </w:tcPr>
          <w:p w14:paraId="19EF0AE6" w14:textId="77777777" w:rsidR="005E048D" w:rsidRPr="005E048D" w:rsidRDefault="005E048D" w:rsidP="005E048D">
            <w:pPr>
              <w:spacing w:line="240" w:lineRule="auto"/>
              <w:rPr>
                <w:rFonts w:eastAsia="Times New Roman" w:cs="Times New Roman"/>
                <w:color w:val="000000"/>
              </w:rPr>
            </w:pPr>
          </w:p>
        </w:tc>
        <w:tc>
          <w:tcPr>
            <w:tcW w:w="896" w:type="dxa"/>
            <w:tcBorders>
              <w:top w:val="nil"/>
              <w:left w:val="nil"/>
              <w:bottom w:val="nil"/>
              <w:right w:val="nil"/>
            </w:tcBorders>
            <w:shd w:val="clear" w:color="auto" w:fill="auto"/>
            <w:noWrap/>
            <w:vAlign w:val="bottom"/>
            <w:hideMark/>
          </w:tcPr>
          <w:p w14:paraId="0281D13B"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7+</w:t>
            </w:r>
          </w:p>
        </w:tc>
        <w:tc>
          <w:tcPr>
            <w:tcW w:w="1198" w:type="dxa"/>
            <w:tcBorders>
              <w:top w:val="nil"/>
              <w:left w:val="nil"/>
              <w:bottom w:val="nil"/>
              <w:right w:val="nil"/>
            </w:tcBorders>
            <w:shd w:val="clear" w:color="auto" w:fill="auto"/>
            <w:noWrap/>
            <w:vAlign w:val="bottom"/>
            <w:hideMark/>
          </w:tcPr>
          <w:p w14:paraId="49447656"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12</w:t>
            </w:r>
          </w:p>
        </w:tc>
        <w:tc>
          <w:tcPr>
            <w:tcW w:w="1620" w:type="dxa"/>
            <w:tcBorders>
              <w:top w:val="nil"/>
              <w:left w:val="nil"/>
              <w:bottom w:val="nil"/>
              <w:right w:val="nil"/>
            </w:tcBorders>
            <w:shd w:val="clear" w:color="auto" w:fill="auto"/>
            <w:noWrap/>
            <w:vAlign w:val="bottom"/>
            <w:hideMark/>
          </w:tcPr>
          <w:p w14:paraId="627C9A08"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2 (17%)</w:t>
            </w:r>
          </w:p>
        </w:tc>
        <w:tc>
          <w:tcPr>
            <w:tcW w:w="2046" w:type="dxa"/>
            <w:tcBorders>
              <w:top w:val="nil"/>
              <w:left w:val="nil"/>
              <w:bottom w:val="nil"/>
              <w:right w:val="nil"/>
            </w:tcBorders>
            <w:shd w:val="clear" w:color="auto" w:fill="auto"/>
            <w:noWrap/>
            <w:vAlign w:val="bottom"/>
            <w:hideMark/>
          </w:tcPr>
          <w:p w14:paraId="612E1F1D"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12.5%</w:t>
            </w:r>
          </w:p>
        </w:tc>
      </w:tr>
      <w:tr w:rsidR="00DF02C3" w:rsidRPr="005E048D" w14:paraId="2546D2EE" w14:textId="77777777" w:rsidTr="00DF02C3">
        <w:trPr>
          <w:trHeight w:val="512"/>
          <w:jc w:val="center"/>
        </w:trPr>
        <w:tc>
          <w:tcPr>
            <w:tcW w:w="1208" w:type="dxa"/>
            <w:tcBorders>
              <w:top w:val="nil"/>
              <w:left w:val="nil"/>
              <w:bottom w:val="single" w:sz="4" w:space="0" w:color="auto"/>
              <w:right w:val="nil"/>
            </w:tcBorders>
            <w:shd w:val="clear" w:color="auto" w:fill="auto"/>
            <w:noWrap/>
            <w:vAlign w:val="center"/>
            <w:hideMark/>
          </w:tcPr>
          <w:p w14:paraId="7A58449A" w14:textId="77777777" w:rsidR="005E048D" w:rsidRPr="005E048D" w:rsidRDefault="005E048D" w:rsidP="00DF02C3">
            <w:pPr>
              <w:spacing w:line="240" w:lineRule="auto"/>
              <w:jc w:val="center"/>
              <w:rPr>
                <w:rFonts w:eastAsia="Times New Roman" w:cs="Times New Roman"/>
                <w:color w:val="000000"/>
              </w:rPr>
            </w:pPr>
          </w:p>
        </w:tc>
        <w:tc>
          <w:tcPr>
            <w:tcW w:w="896" w:type="dxa"/>
            <w:tcBorders>
              <w:top w:val="single" w:sz="4" w:space="0" w:color="auto"/>
              <w:left w:val="nil"/>
              <w:bottom w:val="single" w:sz="4" w:space="0" w:color="auto"/>
              <w:right w:val="nil"/>
            </w:tcBorders>
            <w:shd w:val="clear" w:color="auto" w:fill="auto"/>
            <w:noWrap/>
            <w:vAlign w:val="center"/>
            <w:hideMark/>
          </w:tcPr>
          <w:p w14:paraId="274CC4ED" w14:textId="77777777" w:rsidR="005E048D" w:rsidRPr="005E048D" w:rsidRDefault="005E048D" w:rsidP="00DF02C3">
            <w:pPr>
              <w:spacing w:line="240" w:lineRule="auto"/>
              <w:jc w:val="center"/>
              <w:rPr>
                <w:rFonts w:eastAsia="Times New Roman" w:cs="Times New Roman"/>
                <w:iCs/>
                <w:color w:val="000000"/>
              </w:rPr>
            </w:pPr>
            <w:r w:rsidRPr="005E048D">
              <w:rPr>
                <w:rFonts w:eastAsia="Times New Roman" w:cs="Times New Roman"/>
                <w:iCs/>
                <w:color w:val="000000"/>
              </w:rPr>
              <w:t>Total</w:t>
            </w:r>
            <w:r w:rsidRPr="00DF02C3">
              <w:rPr>
                <w:rFonts w:eastAsia="Times New Roman" w:cs="Times New Roman"/>
                <w:iCs/>
                <w:color w:val="000000"/>
              </w:rPr>
              <w:t>s</w:t>
            </w:r>
          </w:p>
        </w:tc>
        <w:tc>
          <w:tcPr>
            <w:tcW w:w="1198" w:type="dxa"/>
            <w:tcBorders>
              <w:top w:val="single" w:sz="4" w:space="0" w:color="auto"/>
              <w:left w:val="nil"/>
              <w:bottom w:val="single" w:sz="4" w:space="0" w:color="auto"/>
              <w:right w:val="nil"/>
            </w:tcBorders>
            <w:shd w:val="clear" w:color="auto" w:fill="auto"/>
            <w:noWrap/>
            <w:vAlign w:val="center"/>
            <w:hideMark/>
          </w:tcPr>
          <w:p w14:paraId="472B910A" w14:textId="77777777" w:rsidR="005E048D" w:rsidRPr="005E048D" w:rsidRDefault="005E048D" w:rsidP="00DF02C3">
            <w:pPr>
              <w:spacing w:line="240" w:lineRule="auto"/>
              <w:jc w:val="center"/>
              <w:rPr>
                <w:rFonts w:eastAsia="Times New Roman" w:cs="Times New Roman"/>
                <w:iCs/>
                <w:color w:val="000000"/>
              </w:rPr>
            </w:pPr>
            <w:r w:rsidRPr="005E048D">
              <w:rPr>
                <w:rFonts w:eastAsia="Times New Roman" w:cs="Times New Roman"/>
                <w:iCs/>
                <w:color w:val="000000"/>
              </w:rPr>
              <w:t>46</w:t>
            </w:r>
          </w:p>
        </w:tc>
        <w:tc>
          <w:tcPr>
            <w:tcW w:w="1620" w:type="dxa"/>
            <w:tcBorders>
              <w:top w:val="single" w:sz="4" w:space="0" w:color="auto"/>
              <w:left w:val="nil"/>
              <w:bottom w:val="single" w:sz="4" w:space="0" w:color="auto"/>
              <w:right w:val="nil"/>
            </w:tcBorders>
            <w:shd w:val="clear" w:color="auto" w:fill="auto"/>
            <w:noWrap/>
            <w:vAlign w:val="center"/>
            <w:hideMark/>
          </w:tcPr>
          <w:p w14:paraId="6D67F769" w14:textId="77777777" w:rsidR="005E048D" w:rsidRPr="005E048D" w:rsidRDefault="005E048D" w:rsidP="00DF02C3">
            <w:pPr>
              <w:spacing w:line="240" w:lineRule="auto"/>
              <w:jc w:val="center"/>
              <w:rPr>
                <w:rFonts w:eastAsia="Times New Roman" w:cs="Times New Roman"/>
                <w:iCs/>
                <w:color w:val="000000"/>
              </w:rPr>
            </w:pPr>
            <w:r w:rsidRPr="005E048D">
              <w:rPr>
                <w:rFonts w:eastAsia="Times New Roman" w:cs="Times New Roman"/>
                <w:iCs/>
                <w:color w:val="000000"/>
              </w:rPr>
              <w:t>16 (35%)</w:t>
            </w:r>
          </w:p>
        </w:tc>
        <w:tc>
          <w:tcPr>
            <w:tcW w:w="2046" w:type="dxa"/>
            <w:tcBorders>
              <w:top w:val="single" w:sz="4" w:space="0" w:color="auto"/>
              <w:left w:val="nil"/>
              <w:bottom w:val="single" w:sz="4" w:space="0" w:color="auto"/>
              <w:right w:val="nil"/>
            </w:tcBorders>
            <w:shd w:val="clear" w:color="auto" w:fill="auto"/>
            <w:noWrap/>
            <w:vAlign w:val="center"/>
            <w:hideMark/>
          </w:tcPr>
          <w:p w14:paraId="488B5BA0" w14:textId="77777777" w:rsidR="005E048D" w:rsidRPr="005E048D" w:rsidRDefault="005E048D" w:rsidP="00DF02C3">
            <w:pPr>
              <w:spacing w:line="240" w:lineRule="auto"/>
              <w:jc w:val="center"/>
              <w:rPr>
                <w:rFonts w:eastAsia="Times New Roman" w:cs="Times New Roman"/>
                <w:iCs/>
                <w:color w:val="000000"/>
              </w:rPr>
            </w:pPr>
            <w:r w:rsidRPr="005E048D">
              <w:rPr>
                <w:rFonts w:eastAsia="Times New Roman" w:cs="Times New Roman"/>
                <w:iCs/>
                <w:color w:val="000000"/>
              </w:rPr>
              <w:t>100.0%</w:t>
            </w:r>
          </w:p>
        </w:tc>
      </w:tr>
      <w:tr w:rsidR="00DF02C3" w:rsidRPr="005E048D" w14:paraId="43224150" w14:textId="77777777" w:rsidTr="00DF02C3">
        <w:trPr>
          <w:trHeight w:val="315"/>
          <w:jc w:val="center"/>
        </w:trPr>
        <w:tc>
          <w:tcPr>
            <w:tcW w:w="1208" w:type="dxa"/>
            <w:tcBorders>
              <w:top w:val="nil"/>
              <w:left w:val="nil"/>
              <w:bottom w:val="nil"/>
              <w:right w:val="nil"/>
            </w:tcBorders>
            <w:shd w:val="clear" w:color="auto" w:fill="auto"/>
            <w:vAlign w:val="bottom"/>
            <w:hideMark/>
          </w:tcPr>
          <w:p w14:paraId="2916CB14" w14:textId="77777777" w:rsidR="005E048D" w:rsidRPr="005E048D" w:rsidRDefault="005E048D" w:rsidP="005E048D">
            <w:pPr>
              <w:spacing w:line="240" w:lineRule="auto"/>
              <w:rPr>
                <w:rFonts w:eastAsia="Times New Roman" w:cs="Times New Roman"/>
                <w:color w:val="000000"/>
              </w:rPr>
            </w:pPr>
            <w:r w:rsidRPr="005E048D">
              <w:rPr>
                <w:rFonts w:eastAsia="Times New Roman" w:cs="Times New Roman"/>
                <w:color w:val="000000"/>
              </w:rPr>
              <w:t>Food web</w:t>
            </w:r>
          </w:p>
        </w:tc>
        <w:tc>
          <w:tcPr>
            <w:tcW w:w="896" w:type="dxa"/>
            <w:tcBorders>
              <w:top w:val="nil"/>
              <w:left w:val="nil"/>
              <w:bottom w:val="nil"/>
              <w:right w:val="nil"/>
            </w:tcBorders>
            <w:shd w:val="clear" w:color="auto" w:fill="auto"/>
            <w:vAlign w:val="bottom"/>
            <w:hideMark/>
          </w:tcPr>
          <w:p w14:paraId="6A799734"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1–2</w:t>
            </w:r>
          </w:p>
        </w:tc>
        <w:tc>
          <w:tcPr>
            <w:tcW w:w="1198" w:type="dxa"/>
            <w:tcBorders>
              <w:top w:val="nil"/>
              <w:left w:val="nil"/>
              <w:bottom w:val="nil"/>
              <w:right w:val="nil"/>
            </w:tcBorders>
            <w:shd w:val="clear" w:color="auto" w:fill="auto"/>
            <w:vAlign w:val="bottom"/>
            <w:hideMark/>
          </w:tcPr>
          <w:p w14:paraId="55AA9708"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9</w:t>
            </w:r>
          </w:p>
        </w:tc>
        <w:tc>
          <w:tcPr>
            <w:tcW w:w="1620" w:type="dxa"/>
            <w:tcBorders>
              <w:top w:val="nil"/>
              <w:left w:val="nil"/>
              <w:bottom w:val="nil"/>
              <w:right w:val="nil"/>
            </w:tcBorders>
            <w:shd w:val="clear" w:color="auto" w:fill="auto"/>
            <w:vAlign w:val="bottom"/>
            <w:hideMark/>
          </w:tcPr>
          <w:p w14:paraId="0C70F263"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3 (33%)</w:t>
            </w:r>
          </w:p>
        </w:tc>
        <w:tc>
          <w:tcPr>
            <w:tcW w:w="2046" w:type="dxa"/>
            <w:tcBorders>
              <w:top w:val="nil"/>
              <w:left w:val="nil"/>
              <w:bottom w:val="nil"/>
              <w:right w:val="nil"/>
            </w:tcBorders>
            <w:shd w:val="clear" w:color="auto" w:fill="auto"/>
            <w:vAlign w:val="bottom"/>
            <w:hideMark/>
          </w:tcPr>
          <w:p w14:paraId="640F89B1"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27.3%</w:t>
            </w:r>
          </w:p>
        </w:tc>
      </w:tr>
      <w:tr w:rsidR="00DF02C3" w:rsidRPr="005E048D" w14:paraId="3A8702C9" w14:textId="77777777" w:rsidTr="00DF02C3">
        <w:trPr>
          <w:trHeight w:val="315"/>
          <w:jc w:val="center"/>
        </w:trPr>
        <w:tc>
          <w:tcPr>
            <w:tcW w:w="1208" w:type="dxa"/>
            <w:tcBorders>
              <w:top w:val="nil"/>
              <w:left w:val="nil"/>
              <w:bottom w:val="nil"/>
              <w:right w:val="nil"/>
            </w:tcBorders>
            <w:shd w:val="clear" w:color="auto" w:fill="auto"/>
            <w:vAlign w:val="bottom"/>
            <w:hideMark/>
          </w:tcPr>
          <w:p w14:paraId="14307720" w14:textId="77777777" w:rsidR="005E048D" w:rsidRPr="005E048D" w:rsidRDefault="005E048D" w:rsidP="005E048D">
            <w:pPr>
              <w:spacing w:line="240" w:lineRule="auto"/>
              <w:rPr>
                <w:rFonts w:eastAsia="Times New Roman" w:cs="Times New Roman"/>
                <w:color w:val="000000"/>
              </w:rPr>
            </w:pPr>
            <w:r w:rsidRPr="005E048D">
              <w:rPr>
                <w:rFonts w:eastAsia="Times New Roman" w:cs="Times New Roman"/>
                <w:color w:val="000000"/>
              </w:rPr>
              <w:t>(isotopes)</w:t>
            </w:r>
          </w:p>
        </w:tc>
        <w:tc>
          <w:tcPr>
            <w:tcW w:w="896" w:type="dxa"/>
            <w:tcBorders>
              <w:top w:val="nil"/>
              <w:left w:val="nil"/>
              <w:bottom w:val="nil"/>
              <w:right w:val="nil"/>
            </w:tcBorders>
            <w:shd w:val="clear" w:color="auto" w:fill="auto"/>
            <w:vAlign w:val="bottom"/>
            <w:hideMark/>
          </w:tcPr>
          <w:p w14:paraId="2256D108"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3–4</w:t>
            </w:r>
          </w:p>
        </w:tc>
        <w:tc>
          <w:tcPr>
            <w:tcW w:w="1198" w:type="dxa"/>
            <w:tcBorders>
              <w:top w:val="nil"/>
              <w:left w:val="nil"/>
              <w:bottom w:val="nil"/>
              <w:right w:val="nil"/>
            </w:tcBorders>
            <w:shd w:val="clear" w:color="auto" w:fill="auto"/>
            <w:vAlign w:val="bottom"/>
            <w:hideMark/>
          </w:tcPr>
          <w:p w14:paraId="779DE18A"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6</w:t>
            </w:r>
          </w:p>
        </w:tc>
        <w:tc>
          <w:tcPr>
            <w:tcW w:w="1620" w:type="dxa"/>
            <w:tcBorders>
              <w:top w:val="nil"/>
              <w:left w:val="nil"/>
              <w:bottom w:val="nil"/>
              <w:right w:val="nil"/>
            </w:tcBorders>
            <w:shd w:val="clear" w:color="auto" w:fill="auto"/>
            <w:vAlign w:val="bottom"/>
            <w:hideMark/>
          </w:tcPr>
          <w:p w14:paraId="7EE26FD4"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1 (17%)</w:t>
            </w:r>
          </w:p>
        </w:tc>
        <w:tc>
          <w:tcPr>
            <w:tcW w:w="2046" w:type="dxa"/>
            <w:tcBorders>
              <w:top w:val="nil"/>
              <w:left w:val="nil"/>
              <w:bottom w:val="nil"/>
              <w:right w:val="nil"/>
            </w:tcBorders>
            <w:shd w:val="clear" w:color="auto" w:fill="auto"/>
            <w:vAlign w:val="bottom"/>
            <w:hideMark/>
          </w:tcPr>
          <w:p w14:paraId="4FE90C3B"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9.1%</w:t>
            </w:r>
          </w:p>
        </w:tc>
      </w:tr>
      <w:tr w:rsidR="00DF02C3" w:rsidRPr="005E048D" w14:paraId="7BD11E9B" w14:textId="77777777" w:rsidTr="00DF02C3">
        <w:trPr>
          <w:trHeight w:val="315"/>
          <w:jc w:val="center"/>
        </w:trPr>
        <w:tc>
          <w:tcPr>
            <w:tcW w:w="1208" w:type="dxa"/>
            <w:tcBorders>
              <w:top w:val="nil"/>
              <w:left w:val="nil"/>
              <w:bottom w:val="nil"/>
              <w:right w:val="nil"/>
            </w:tcBorders>
            <w:shd w:val="clear" w:color="auto" w:fill="auto"/>
            <w:vAlign w:val="bottom"/>
            <w:hideMark/>
          </w:tcPr>
          <w:p w14:paraId="68829A34" w14:textId="77777777" w:rsidR="005E048D" w:rsidRPr="005E048D" w:rsidRDefault="005E048D" w:rsidP="005E048D">
            <w:pPr>
              <w:spacing w:line="240" w:lineRule="auto"/>
              <w:rPr>
                <w:rFonts w:eastAsia="Times New Roman" w:cs="Times New Roman"/>
                <w:color w:val="000000"/>
              </w:rPr>
            </w:pPr>
          </w:p>
        </w:tc>
        <w:tc>
          <w:tcPr>
            <w:tcW w:w="896" w:type="dxa"/>
            <w:tcBorders>
              <w:top w:val="nil"/>
              <w:left w:val="nil"/>
              <w:bottom w:val="nil"/>
              <w:right w:val="nil"/>
            </w:tcBorders>
            <w:shd w:val="clear" w:color="auto" w:fill="auto"/>
            <w:vAlign w:val="bottom"/>
            <w:hideMark/>
          </w:tcPr>
          <w:p w14:paraId="7562BE24"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5–6</w:t>
            </w:r>
          </w:p>
        </w:tc>
        <w:tc>
          <w:tcPr>
            <w:tcW w:w="1198" w:type="dxa"/>
            <w:tcBorders>
              <w:top w:val="nil"/>
              <w:left w:val="nil"/>
              <w:bottom w:val="nil"/>
              <w:right w:val="nil"/>
            </w:tcBorders>
            <w:shd w:val="clear" w:color="auto" w:fill="auto"/>
            <w:vAlign w:val="bottom"/>
            <w:hideMark/>
          </w:tcPr>
          <w:p w14:paraId="68255194"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11</w:t>
            </w:r>
          </w:p>
        </w:tc>
        <w:tc>
          <w:tcPr>
            <w:tcW w:w="1620" w:type="dxa"/>
            <w:tcBorders>
              <w:top w:val="nil"/>
              <w:left w:val="nil"/>
              <w:bottom w:val="nil"/>
              <w:right w:val="nil"/>
            </w:tcBorders>
            <w:shd w:val="clear" w:color="auto" w:fill="auto"/>
            <w:vAlign w:val="bottom"/>
            <w:hideMark/>
          </w:tcPr>
          <w:p w14:paraId="7AB7872F"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3 (27%)</w:t>
            </w:r>
          </w:p>
        </w:tc>
        <w:tc>
          <w:tcPr>
            <w:tcW w:w="2046" w:type="dxa"/>
            <w:tcBorders>
              <w:top w:val="nil"/>
              <w:left w:val="nil"/>
              <w:bottom w:val="nil"/>
              <w:right w:val="nil"/>
            </w:tcBorders>
            <w:shd w:val="clear" w:color="auto" w:fill="auto"/>
            <w:vAlign w:val="bottom"/>
            <w:hideMark/>
          </w:tcPr>
          <w:p w14:paraId="6DCA0FE8"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27.3%</w:t>
            </w:r>
          </w:p>
        </w:tc>
      </w:tr>
      <w:tr w:rsidR="00DF02C3" w:rsidRPr="005E048D" w14:paraId="13E01A5B" w14:textId="77777777" w:rsidTr="00DF02C3">
        <w:trPr>
          <w:trHeight w:val="315"/>
          <w:jc w:val="center"/>
        </w:trPr>
        <w:tc>
          <w:tcPr>
            <w:tcW w:w="1208" w:type="dxa"/>
            <w:tcBorders>
              <w:top w:val="nil"/>
              <w:left w:val="nil"/>
              <w:bottom w:val="nil"/>
              <w:right w:val="nil"/>
            </w:tcBorders>
            <w:shd w:val="clear" w:color="auto" w:fill="auto"/>
            <w:vAlign w:val="bottom"/>
            <w:hideMark/>
          </w:tcPr>
          <w:p w14:paraId="20900CBB" w14:textId="77777777" w:rsidR="005E048D" w:rsidRPr="005E048D" w:rsidRDefault="005E048D" w:rsidP="005E048D">
            <w:pPr>
              <w:spacing w:line="240" w:lineRule="auto"/>
              <w:rPr>
                <w:rFonts w:eastAsia="Times New Roman" w:cs="Times New Roman"/>
                <w:color w:val="000000"/>
              </w:rPr>
            </w:pPr>
          </w:p>
        </w:tc>
        <w:tc>
          <w:tcPr>
            <w:tcW w:w="896" w:type="dxa"/>
            <w:tcBorders>
              <w:top w:val="nil"/>
              <w:left w:val="nil"/>
              <w:bottom w:val="nil"/>
              <w:right w:val="nil"/>
            </w:tcBorders>
            <w:shd w:val="clear" w:color="auto" w:fill="auto"/>
            <w:vAlign w:val="bottom"/>
            <w:hideMark/>
          </w:tcPr>
          <w:p w14:paraId="5145357A"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7+</w:t>
            </w:r>
          </w:p>
        </w:tc>
        <w:tc>
          <w:tcPr>
            <w:tcW w:w="1198" w:type="dxa"/>
            <w:tcBorders>
              <w:top w:val="nil"/>
              <w:left w:val="nil"/>
              <w:bottom w:val="nil"/>
              <w:right w:val="nil"/>
            </w:tcBorders>
            <w:shd w:val="clear" w:color="auto" w:fill="auto"/>
            <w:vAlign w:val="bottom"/>
            <w:hideMark/>
          </w:tcPr>
          <w:p w14:paraId="67217776"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11</w:t>
            </w:r>
          </w:p>
        </w:tc>
        <w:tc>
          <w:tcPr>
            <w:tcW w:w="1620" w:type="dxa"/>
            <w:tcBorders>
              <w:top w:val="nil"/>
              <w:left w:val="nil"/>
              <w:bottom w:val="nil"/>
              <w:right w:val="nil"/>
            </w:tcBorders>
            <w:shd w:val="clear" w:color="auto" w:fill="auto"/>
            <w:vAlign w:val="bottom"/>
            <w:hideMark/>
          </w:tcPr>
          <w:p w14:paraId="09F0EA86"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4 (36%)</w:t>
            </w:r>
          </w:p>
        </w:tc>
        <w:tc>
          <w:tcPr>
            <w:tcW w:w="2046" w:type="dxa"/>
            <w:tcBorders>
              <w:top w:val="nil"/>
              <w:left w:val="nil"/>
              <w:bottom w:val="nil"/>
              <w:right w:val="nil"/>
            </w:tcBorders>
            <w:shd w:val="clear" w:color="auto" w:fill="auto"/>
            <w:vAlign w:val="bottom"/>
            <w:hideMark/>
          </w:tcPr>
          <w:p w14:paraId="7A61C56F" w14:textId="77777777" w:rsidR="005E048D" w:rsidRPr="005E048D" w:rsidRDefault="005E048D" w:rsidP="005E048D">
            <w:pPr>
              <w:spacing w:line="240" w:lineRule="auto"/>
              <w:jc w:val="center"/>
              <w:rPr>
                <w:rFonts w:eastAsia="Times New Roman" w:cs="Times New Roman"/>
                <w:color w:val="000000"/>
              </w:rPr>
            </w:pPr>
            <w:r w:rsidRPr="005E048D">
              <w:rPr>
                <w:rFonts w:eastAsia="Times New Roman" w:cs="Times New Roman"/>
                <w:color w:val="000000"/>
              </w:rPr>
              <w:t>36.4%</w:t>
            </w:r>
          </w:p>
        </w:tc>
      </w:tr>
      <w:tr w:rsidR="00DF02C3" w:rsidRPr="005E048D" w14:paraId="5CE2CF70" w14:textId="77777777" w:rsidTr="00DF02C3">
        <w:trPr>
          <w:trHeight w:val="512"/>
          <w:jc w:val="center"/>
        </w:trPr>
        <w:tc>
          <w:tcPr>
            <w:tcW w:w="1208" w:type="dxa"/>
            <w:tcBorders>
              <w:top w:val="nil"/>
              <w:left w:val="nil"/>
              <w:bottom w:val="single" w:sz="4" w:space="0" w:color="auto"/>
              <w:right w:val="nil"/>
            </w:tcBorders>
            <w:shd w:val="clear" w:color="auto" w:fill="auto"/>
            <w:vAlign w:val="center"/>
            <w:hideMark/>
          </w:tcPr>
          <w:p w14:paraId="175FBF3F" w14:textId="77777777" w:rsidR="005E048D" w:rsidRPr="005E048D" w:rsidRDefault="005E048D" w:rsidP="00DF02C3">
            <w:pPr>
              <w:spacing w:line="240" w:lineRule="auto"/>
              <w:jc w:val="center"/>
              <w:rPr>
                <w:rFonts w:eastAsia="Times New Roman" w:cs="Times New Roman"/>
                <w:color w:val="000000"/>
              </w:rPr>
            </w:pPr>
          </w:p>
        </w:tc>
        <w:tc>
          <w:tcPr>
            <w:tcW w:w="896" w:type="dxa"/>
            <w:tcBorders>
              <w:top w:val="single" w:sz="4" w:space="0" w:color="auto"/>
              <w:left w:val="nil"/>
              <w:bottom w:val="single" w:sz="4" w:space="0" w:color="auto"/>
              <w:right w:val="nil"/>
            </w:tcBorders>
            <w:shd w:val="clear" w:color="auto" w:fill="auto"/>
            <w:vAlign w:val="center"/>
            <w:hideMark/>
          </w:tcPr>
          <w:p w14:paraId="4F38917A" w14:textId="77777777" w:rsidR="005E048D" w:rsidRPr="005E048D" w:rsidRDefault="005E048D" w:rsidP="00DF02C3">
            <w:pPr>
              <w:spacing w:line="240" w:lineRule="auto"/>
              <w:jc w:val="center"/>
              <w:rPr>
                <w:rFonts w:eastAsia="Times New Roman" w:cs="Times New Roman"/>
                <w:iCs/>
                <w:color w:val="000000"/>
              </w:rPr>
            </w:pPr>
            <w:r w:rsidRPr="005E048D">
              <w:rPr>
                <w:rFonts w:eastAsia="Times New Roman" w:cs="Times New Roman"/>
                <w:iCs/>
                <w:color w:val="000000"/>
              </w:rPr>
              <w:t>Total</w:t>
            </w:r>
            <w:r w:rsidRPr="00DF02C3">
              <w:rPr>
                <w:rFonts w:eastAsia="Times New Roman" w:cs="Times New Roman"/>
                <w:iCs/>
                <w:color w:val="000000"/>
              </w:rPr>
              <w:t>s</w:t>
            </w:r>
          </w:p>
        </w:tc>
        <w:tc>
          <w:tcPr>
            <w:tcW w:w="1198" w:type="dxa"/>
            <w:tcBorders>
              <w:top w:val="single" w:sz="4" w:space="0" w:color="auto"/>
              <w:left w:val="nil"/>
              <w:bottom w:val="single" w:sz="4" w:space="0" w:color="auto"/>
              <w:right w:val="nil"/>
            </w:tcBorders>
            <w:shd w:val="clear" w:color="auto" w:fill="auto"/>
            <w:vAlign w:val="center"/>
            <w:hideMark/>
          </w:tcPr>
          <w:p w14:paraId="4831DAFF" w14:textId="77777777" w:rsidR="005E048D" w:rsidRPr="005E048D" w:rsidRDefault="005E048D" w:rsidP="00DF02C3">
            <w:pPr>
              <w:spacing w:line="240" w:lineRule="auto"/>
              <w:jc w:val="center"/>
              <w:rPr>
                <w:rFonts w:eastAsia="Times New Roman" w:cs="Times New Roman"/>
                <w:iCs/>
                <w:color w:val="000000"/>
              </w:rPr>
            </w:pPr>
            <w:r w:rsidRPr="005E048D">
              <w:rPr>
                <w:rFonts w:eastAsia="Times New Roman" w:cs="Times New Roman"/>
                <w:iCs/>
                <w:color w:val="000000"/>
              </w:rPr>
              <w:t>37</w:t>
            </w:r>
          </w:p>
        </w:tc>
        <w:tc>
          <w:tcPr>
            <w:tcW w:w="1620" w:type="dxa"/>
            <w:tcBorders>
              <w:top w:val="single" w:sz="4" w:space="0" w:color="auto"/>
              <w:left w:val="nil"/>
              <w:bottom w:val="single" w:sz="4" w:space="0" w:color="auto"/>
              <w:right w:val="nil"/>
            </w:tcBorders>
            <w:shd w:val="clear" w:color="auto" w:fill="auto"/>
            <w:vAlign w:val="center"/>
            <w:hideMark/>
          </w:tcPr>
          <w:p w14:paraId="3BAB5522" w14:textId="77777777" w:rsidR="005E048D" w:rsidRPr="005E048D" w:rsidRDefault="005E048D" w:rsidP="00DF02C3">
            <w:pPr>
              <w:spacing w:line="240" w:lineRule="auto"/>
              <w:jc w:val="center"/>
              <w:rPr>
                <w:rFonts w:eastAsia="Times New Roman" w:cs="Times New Roman"/>
                <w:iCs/>
                <w:color w:val="000000"/>
              </w:rPr>
            </w:pPr>
            <w:r w:rsidRPr="005E048D">
              <w:rPr>
                <w:rFonts w:eastAsia="Times New Roman" w:cs="Times New Roman"/>
                <w:iCs/>
                <w:color w:val="000000"/>
              </w:rPr>
              <w:t>11 (30%)</w:t>
            </w:r>
          </w:p>
        </w:tc>
        <w:tc>
          <w:tcPr>
            <w:tcW w:w="2046" w:type="dxa"/>
            <w:tcBorders>
              <w:top w:val="single" w:sz="4" w:space="0" w:color="auto"/>
              <w:left w:val="nil"/>
              <w:bottom w:val="single" w:sz="4" w:space="0" w:color="auto"/>
              <w:right w:val="nil"/>
            </w:tcBorders>
            <w:shd w:val="clear" w:color="auto" w:fill="auto"/>
            <w:vAlign w:val="center"/>
            <w:hideMark/>
          </w:tcPr>
          <w:p w14:paraId="36EDD3CA" w14:textId="77777777" w:rsidR="005E048D" w:rsidRPr="005E048D" w:rsidRDefault="005E048D" w:rsidP="00DF02C3">
            <w:pPr>
              <w:spacing w:line="240" w:lineRule="auto"/>
              <w:jc w:val="center"/>
              <w:rPr>
                <w:rFonts w:eastAsia="Times New Roman" w:cs="Times New Roman"/>
                <w:iCs/>
                <w:color w:val="000000"/>
              </w:rPr>
            </w:pPr>
            <w:r w:rsidRPr="005E048D">
              <w:rPr>
                <w:rFonts w:eastAsia="Times New Roman" w:cs="Times New Roman"/>
                <w:iCs/>
                <w:color w:val="000000"/>
              </w:rPr>
              <w:t>100.0%</w:t>
            </w:r>
          </w:p>
        </w:tc>
      </w:tr>
    </w:tbl>
    <w:p w14:paraId="043CDA7A" w14:textId="77777777" w:rsidR="0080100D" w:rsidRDefault="005B120E" w:rsidP="0080100D">
      <w:pPr>
        <w:pStyle w:val="References"/>
        <w:rPr>
          <w:noProof w:val="0"/>
        </w:rPr>
      </w:pPr>
      <w:r>
        <w:rPr>
          <w:rStyle w:val="Heading2Char"/>
        </w:rPr>
        <w:br w:type="page"/>
      </w:r>
      <w:proofErr w:type="gramStart"/>
      <w:r w:rsidR="0080100D">
        <w:rPr>
          <w:rStyle w:val="Heading2Char"/>
          <w:noProof w:val="0"/>
        </w:rPr>
        <w:lastRenderedPageBreak/>
        <w:t>Table 2.</w:t>
      </w:r>
      <w:proofErr w:type="gramEnd"/>
      <w:r w:rsidR="0080100D">
        <w:rPr>
          <w:rStyle w:val="Heading2Char"/>
          <w:noProof w:val="0"/>
        </w:rPr>
        <w:t xml:space="preserve"> </w:t>
      </w:r>
      <w:proofErr w:type="gramStart"/>
      <w:r w:rsidR="0080100D" w:rsidRPr="0080100D">
        <w:rPr>
          <w:noProof w:val="0"/>
        </w:rPr>
        <w:t xml:space="preserve">Model </w:t>
      </w:r>
      <w:proofErr w:type="spellStart"/>
      <w:r w:rsidR="0080100D" w:rsidRPr="0080100D">
        <w:rPr>
          <w:noProof w:val="0"/>
        </w:rPr>
        <w:t>AIC</w:t>
      </w:r>
      <w:r w:rsidR="00C949EA">
        <w:rPr>
          <w:noProof w:val="0"/>
          <w:vertAlign w:val="subscript"/>
        </w:rPr>
        <w:t>c</w:t>
      </w:r>
      <w:proofErr w:type="spellEnd"/>
      <w:r w:rsidR="0080100D" w:rsidRPr="0080100D">
        <w:rPr>
          <w:noProof w:val="0"/>
        </w:rPr>
        <w:t xml:space="preserve"> values for the 3 candidate model functions, for both predator attraction (abundance*biomass) and food web (stable isotope portion aquatic) data.</w:t>
      </w:r>
      <w:proofErr w:type="gramEnd"/>
      <w:r w:rsidR="0080100D" w:rsidRPr="0080100D">
        <w:rPr>
          <w:noProof w:val="0"/>
        </w:rPr>
        <w:t xml:space="preserve"> </w:t>
      </w:r>
      <w:r w:rsidR="0080100D">
        <w:rPr>
          <w:noProof w:val="0"/>
        </w:rPr>
        <w:t xml:space="preserve">Models contained only distance as an explanatory variable. </w:t>
      </w:r>
      <w:r w:rsidR="00C949EA">
        <w:rPr>
          <w:noProof w:val="0"/>
        </w:rPr>
        <w:t>W</w:t>
      </w:r>
      <w:r w:rsidR="0080100D">
        <w:rPr>
          <w:noProof w:val="0"/>
        </w:rPr>
        <w:t>eights are a measure of the relative attention that each model should receive in further analysis, based on</w:t>
      </w:r>
      <w:r w:rsidR="00C949EA">
        <w:rPr>
          <w:noProof w:val="0"/>
        </w:rPr>
        <w:t xml:space="preserve"> </w:t>
      </w:r>
      <w:proofErr w:type="spellStart"/>
      <w:r w:rsidR="00C949EA">
        <w:rPr>
          <w:noProof w:val="0"/>
        </w:rPr>
        <w:t>AIC</w:t>
      </w:r>
      <w:r w:rsidR="00C949EA">
        <w:rPr>
          <w:noProof w:val="0"/>
          <w:vertAlign w:val="subscript"/>
        </w:rPr>
        <w:t>c</w:t>
      </w:r>
      <w:proofErr w:type="spellEnd"/>
      <w:r w:rsidR="0080100D">
        <w:rPr>
          <w:noProof w:val="0"/>
        </w:rPr>
        <w:t xml:space="preserve"> values.</w:t>
      </w:r>
    </w:p>
    <w:tbl>
      <w:tblPr>
        <w:tblW w:w="4685" w:type="dxa"/>
        <w:jc w:val="center"/>
        <w:tblLook w:val="04A0" w:firstRow="1" w:lastRow="0" w:firstColumn="1" w:lastColumn="0" w:noHBand="0" w:noVBand="1"/>
      </w:tblPr>
      <w:tblGrid>
        <w:gridCol w:w="1290"/>
        <w:gridCol w:w="1496"/>
        <w:gridCol w:w="856"/>
        <w:gridCol w:w="1043"/>
      </w:tblGrid>
      <w:tr w:rsidR="00C949EA" w:rsidRPr="00BC74D6" w14:paraId="09A1C68E" w14:textId="77777777" w:rsidTr="00C949EA">
        <w:trPr>
          <w:trHeight w:val="390"/>
          <w:jc w:val="center"/>
        </w:trPr>
        <w:tc>
          <w:tcPr>
            <w:tcW w:w="1290" w:type="dxa"/>
            <w:tcBorders>
              <w:top w:val="double" w:sz="6" w:space="0" w:color="auto"/>
              <w:left w:val="nil"/>
              <w:bottom w:val="single" w:sz="4" w:space="0" w:color="auto"/>
              <w:right w:val="nil"/>
            </w:tcBorders>
            <w:shd w:val="clear" w:color="auto" w:fill="auto"/>
            <w:noWrap/>
            <w:vAlign w:val="bottom"/>
            <w:hideMark/>
          </w:tcPr>
          <w:p w14:paraId="2D96252E" w14:textId="77777777" w:rsidR="00C949EA" w:rsidRPr="00BC74D6" w:rsidRDefault="00C949EA" w:rsidP="00BC74D6">
            <w:pPr>
              <w:spacing w:line="240" w:lineRule="auto"/>
              <w:rPr>
                <w:rFonts w:eastAsia="Times New Roman" w:cs="Times New Roman"/>
                <w:color w:val="000000"/>
              </w:rPr>
            </w:pPr>
            <w:r w:rsidRPr="00BC74D6">
              <w:rPr>
                <w:rFonts w:eastAsia="Times New Roman" w:cs="Times New Roman"/>
                <w:color w:val="000000"/>
              </w:rPr>
              <w:t>Metric</w:t>
            </w:r>
          </w:p>
        </w:tc>
        <w:tc>
          <w:tcPr>
            <w:tcW w:w="1496" w:type="dxa"/>
            <w:tcBorders>
              <w:top w:val="double" w:sz="6" w:space="0" w:color="auto"/>
              <w:left w:val="nil"/>
              <w:bottom w:val="single" w:sz="4" w:space="0" w:color="auto"/>
              <w:right w:val="nil"/>
            </w:tcBorders>
            <w:shd w:val="clear" w:color="auto" w:fill="auto"/>
            <w:noWrap/>
            <w:vAlign w:val="bottom"/>
            <w:hideMark/>
          </w:tcPr>
          <w:p w14:paraId="741D2BA7" w14:textId="77777777" w:rsidR="00C949EA" w:rsidRPr="00BC74D6" w:rsidRDefault="00C949EA" w:rsidP="00BC74D6">
            <w:pPr>
              <w:spacing w:line="240" w:lineRule="auto"/>
              <w:rPr>
                <w:rFonts w:eastAsia="Times New Roman" w:cs="Times New Roman"/>
                <w:color w:val="000000"/>
              </w:rPr>
            </w:pPr>
            <w:r w:rsidRPr="00BC74D6">
              <w:rPr>
                <w:rFonts w:eastAsia="Times New Roman" w:cs="Times New Roman"/>
                <w:color w:val="000000"/>
              </w:rPr>
              <w:t>Model</w:t>
            </w:r>
          </w:p>
        </w:tc>
        <w:tc>
          <w:tcPr>
            <w:tcW w:w="856" w:type="dxa"/>
            <w:tcBorders>
              <w:top w:val="double" w:sz="6" w:space="0" w:color="auto"/>
              <w:left w:val="nil"/>
              <w:bottom w:val="single" w:sz="4" w:space="0" w:color="auto"/>
              <w:right w:val="nil"/>
            </w:tcBorders>
            <w:shd w:val="clear" w:color="auto" w:fill="auto"/>
            <w:noWrap/>
            <w:vAlign w:val="bottom"/>
            <w:hideMark/>
          </w:tcPr>
          <w:p w14:paraId="1E208C9F" w14:textId="77777777" w:rsidR="00C949EA" w:rsidRPr="00BC74D6" w:rsidRDefault="00C949EA" w:rsidP="00DF02C3">
            <w:pPr>
              <w:spacing w:line="240" w:lineRule="auto"/>
              <w:jc w:val="center"/>
              <w:rPr>
                <w:rFonts w:eastAsia="Times New Roman" w:cs="Times New Roman"/>
                <w:color w:val="000000"/>
              </w:rPr>
            </w:pPr>
            <w:proofErr w:type="spellStart"/>
            <w:r w:rsidRPr="00BC74D6">
              <w:rPr>
                <w:rFonts w:eastAsia="Times New Roman" w:cs="Times New Roman"/>
                <w:color w:val="000000"/>
              </w:rPr>
              <w:t>AIC</w:t>
            </w:r>
            <w:r w:rsidRPr="00C949EA">
              <w:rPr>
                <w:rFonts w:eastAsia="Times New Roman" w:cs="Times New Roman"/>
                <w:color w:val="000000"/>
                <w:vertAlign w:val="subscript"/>
              </w:rPr>
              <w:t>c</w:t>
            </w:r>
            <w:proofErr w:type="spellEnd"/>
          </w:p>
        </w:tc>
        <w:tc>
          <w:tcPr>
            <w:tcW w:w="1043" w:type="dxa"/>
            <w:tcBorders>
              <w:top w:val="double" w:sz="6" w:space="0" w:color="auto"/>
              <w:left w:val="nil"/>
              <w:bottom w:val="single" w:sz="4" w:space="0" w:color="auto"/>
              <w:right w:val="nil"/>
            </w:tcBorders>
            <w:shd w:val="clear" w:color="auto" w:fill="auto"/>
            <w:noWrap/>
            <w:vAlign w:val="bottom"/>
            <w:hideMark/>
          </w:tcPr>
          <w:p w14:paraId="61BF796A" w14:textId="77777777" w:rsidR="00C949EA" w:rsidRPr="00BC74D6" w:rsidRDefault="00C949EA" w:rsidP="00BC74D6">
            <w:pPr>
              <w:spacing w:line="240" w:lineRule="auto"/>
              <w:jc w:val="center"/>
              <w:rPr>
                <w:rFonts w:eastAsia="Times New Roman" w:cs="Times New Roman"/>
                <w:color w:val="000000"/>
              </w:rPr>
            </w:pPr>
            <w:r w:rsidRPr="00BC74D6">
              <w:rPr>
                <w:rFonts w:eastAsia="Times New Roman" w:cs="Times New Roman"/>
                <w:color w:val="000000"/>
              </w:rPr>
              <w:t>Weight</w:t>
            </w:r>
          </w:p>
        </w:tc>
      </w:tr>
      <w:tr w:rsidR="00C949EA" w:rsidRPr="00BC74D6" w14:paraId="32D476EC" w14:textId="77777777" w:rsidTr="00C949EA">
        <w:trPr>
          <w:trHeight w:val="315"/>
          <w:jc w:val="center"/>
        </w:trPr>
        <w:tc>
          <w:tcPr>
            <w:tcW w:w="1290" w:type="dxa"/>
            <w:tcBorders>
              <w:top w:val="nil"/>
              <w:left w:val="nil"/>
              <w:bottom w:val="nil"/>
              <w:right w:val="nil"/>
            </w:tcBorders>
            <w:shd w:val="clear" w:color="auto" w:fill="auto"/>
            <w:noWrap/>
            <w:vAlign w:val="bottom"/>
            <w:hideMark/>
          </w:tcPr>
          <w:p w14:paraId="1E4AF068" w14:textId="77777777" w:rsidR="00C949EA" w:rsidRPr="00BC74D6" w:rsidRDefault="00C949EA" w:rsidP="00BC74D6">
            <w:pPr>
              <w:spacing w:line="240" w:lineRule="auto"/>
              <w:rPr>
                <w:rFonts w:eastAsia="Times New Roman" w:cs="Times New Roman"/>
                <w:color w:val="000000"/>
              </w:rPr>
            </w:pPr>
            <w:r w:rsidRPr="00BC74D6">
              <w:rPr>
                <w:rFonts w:eastAsia="Times New Roman" w:cs="Times New Roman"/>
                <w:color w:val="000000"/>
              </w:rPr>
              <w:t>Predator</w:t>
            </w:r>
          </w:p>
        </w:tc>
        <w:tc>
          <w:tcPr>
            <w:tcW w:w="1496" w:type="dxa"/>
            <w:tcBorders>
              <w:top w:val="nil"/>
              <w:left w:val="nil"/>
              <w:bottom w:val="nil"/>
              <w:right w:val="nil"/>
            </w:tcBorders>
            <w:shd w:val="clear" w:color="auto" w:fill="auto"/>
            <w:noWrap/>
            <w:vAlign w:val="bottom"/>
            <w:hideMark/>
          </w:tcPr>
          <w:p w14:paraId="3BF58FD0" w14:textId="77777777" w:rsidR="00C949EA" w:rsidRPr="00BC74D6" w:rsidRDefault="00C949EA" w:rsidP="00BC74D6">
            <w:pPr>
              <w:spacing w:line="240" w:lineRule="auto"/>
              <w:rPr>
                <w:rFonts w:eastAsia="Times New Roman" w:cs="Times New Roman"/>
                <w:color w:val="000000"/>
              </w:rPr>
            </w:pPr>
            <w:r w:rsidRPr="00BC74D6">
              <w:rPr>
                <w:rFonts w:eastAsia="Times New Roman" w:cs="Times New Roman"/>
                <w:color w:val="000000"/>
              </w:rPr>
              <w:t>Linear</w:t>
            </w:r>
          </w:p>
        </w:tc>
        <w:tc>
          <w:tcPr>
            <w:tcW w:w="856" w:type="dxa"/>
            <w:tcBorders>
              <w:top w:val="nil"/>
              <w:left w:val="nil"/>
              <w:bottom w:val="nil"/>
              <w:right w:val="nil"/>
            </w:tcBorders>
            <w:shd w:val="clear" w:color="auto" w:fill="auto"/>
            <w:noWrap/>
            <w:vAlign w:val="bottom"/>
            <w:hideMark/>
          </w:tcPr>
          <w:p w14:paraId="569AE3B8" w14:textId="77777777" w:rsidR="00C949EA" w:rsidRPr="00BC74D6" w:rsidRDefault="00C949EA" w:rsidP="00DF02C3">
            <w:pPr>
              <w:spacing w:line="240" w:lineRule="auto"/>
              <w:jc w:val="center"/>
              <w:rPr>
                <w:rFonts w:eastAsia="Times New Roman" w:cs="Times New Roman"/>
                <w:color w:val="000000"/>
              </w:rPr>
            </w:pPr>
            <w:r>
              <w:rPr>
                <w:rFonts w:eastAsia="Times New Roman" w:cs="Times New Roman"/>
                <w:color w:val="000000"/>
              </w:rPr>
              <w:t>8</w:t>
            </w:r>
          </w:p>
        </w:tc>
        <w:tc>
          <w:tcPr>
            <w:tcW w:w="1043" w:type="dxa"/>
            <w:tcBorders>
              <w:top w:val="nil"/>
              <w:left w:val="nil"/>
              <w:bottom w:val="nil"/>
              <w:right w:val="nil"/>
            </w:tcBorders>
            <w:shd w:val="clear" w:color="auto" w:fill="auto"/>
            <w:noWrap/>
            <w:vAlign w:val="bottom"/>
            <w:hideMark/>
          </w:tcPr>
          <w:p w14:paraId="0F1EFCC9" w14:textId="77777777" w:rsidR="00C949EA" w:rsidRPr="00BC74D6" w:rsidRDefault="00C949EA" w:rsidP="00C949EA">
            <w:pPr>
              <w:spacing w:line="240" w:lineRule="auto"/>
              <w:jc w:val="center"/>
              <w:rPr>
                <w:rFonts w:eastAsia="Times New Roman" w:cs="Times New Roman"/>
                <w:color w:val="000000"/>
              </w:rPr>
            </w:pPr>
            <w:r w:rsidRPr="00BC74D6">
              <w:rPr>
                <w:rFonts w:eastAsia="Times New Roman" w:cs="Times New Roman"/>
                <w:color w:val="000000"/>
              </w:rPr>
              <w:t>0.0</w:t>
            </w:r>
          </w:p>
        </w:tc>
      </w:tr>
      <w:tr w:rsidR="00C949EA" w:rsidRPr="00BC74D6" w14:paraId="0CEDA7D3" w14:textId="77777777" w:rsidTr="00C949EA">
        <w:trPr>
          <w:trHeight w:val="315"/>
          <w:jc w:val="center"/>
        </w:trPr>
        <w:tc>
          <w:tcPr>
            <w:tcW w:w="1290" w:type="dxa"/>
            <w:tcBorders>
              <w:top w:val="nil"/>
              <w:left w:val="nil"/>
              <w:bottom w:val="nil"/>
              <w:right w:val="nil"/>
            </w:tcBorders>
            <w:shd w:val="clear" w:color="auto" w:fill="auto"/>
            <w:noWrap/>
            <w:vAlign w:val="bottom"/>
            <w:hideMark/>
          </w:tcPr>
          <w:p w14:paraId="1BE315A7" w14:textId="77777777" w:rsidR="00C949EA" w:rsidRPr="00BC74D6" w:rsidRDefault="00C949EA" w:rsidP="00BC74D6">
            <w:pPr>
              <w:spacing w:line="240" w:lineRule="auto"/>
              <w:rPr>
                <w:rFonts w:eastAsia="Times New Roman" w:cs="Times New Roman"/>
                <w:color w:val="000000"/>
              </w:rPr>
            </w:pPr>
            <w:r w:rsidRPr="00BC74D6">
              <w:rPr>
                <w:rFonts w:eastAsia="Times New Roman" w:cs="Times New Roman"/>
                <w:color w:val="000000"/>
              </w:rPr>
              <w:t>attraction</w:t>
            </w:r>
          </w:p>
        </w:tc>
        <w:tc>
          <w:tcPr>
            <w:tcW w:w="1496" w:type="dxa"/>
            <w:tcBorders>
              <w:top w:val="nil"/>
              <w:left w:val="nil"/>
              <w:bottom w:val="nil"/>
              <w:right w:val="nil"/>
            </w:tcBorders>
            <w:shd w:val="clear" w:color="auto" w:fill="auto"/>
            <w:noWrap/>
            <w:vAlign w:val="bottom"/>
            <w:hideMark/>
          </w:tcPr>
          <w:p w14:paraId="71C259F1" w14:textId="77777777" w:rsidR="00C949EA" w:rsidRPr="00BC74D6" w:rsidRDefault="00C949EA" w:rsidP="00BC74D6">
            <w:pPr>
              <w:spacing w:line="240" w:lineRule="auto"/>
              <w:rPr>
                <w:rFonts w:eastAsia="Times New Roman" w:cs="Times New Roman"/>
                <w:color w:val="000000"/>
              </w:rPr>
            </w:pPr>
            <w:r w:rsidRPr="00BC74D6">
              <w:rPr>
                <w:rFonts w:eastAsia="Times New Roman" w:cs="Times New Roman"/>
                <w:color w:val="000000"/>
              </w:rPr>
              <w:t>Exponential</w:t>
            </w:r>
          </w:p>
        </w:tc>
        <w:tc>
          <w:tcPr>
            <w:tcW w:w="856" w:type="dxa"/>
            <w:tcBorders>
              <w:top w:val="nil"/>
              <w:left w:val="nil"/>
              <w:bottom w:val="nil"/>
              <w:right w:val="nil"/>
            </w:tcBorders>
            <w:shd w:val="clear" w:color="auto" w:fill="auto"/>
            <w:noWrap/>
            <w:vAlign w:val="bottom"/>
            <w:hideMark/>
          </w:tcPr>
          <w:p w14:paraId="48016E2F" w14:textId="77777777" w:rsidR="00C949EA" w:rsidRPr="00BC74D6" w:rsidRDefault="00C949EA" w:rsidP="00DF02C3">
            <w:pPr>
              <w:spacing w:line="240" w:lineRule="auto"/>
              <w:jc w:val="center"/>
              <w:rPr>
                <w:rFonts w:eastAsia="Times New Roman" w:cs="Times New Roman"/>
                <w:color w:val="000000"/>
              </w:rPr>
            </w:pPr>
            <w:r>
              <w:rPr>
                <w:rFonts w:eastAsia="Times New Roman" w:cs="Times New Roman"/>
                <w:color w:val="000000"/>
              </w:rPr>
              <w:t>-922</w:t>
            </w:r>
          </w:p>
        </w:tc>
        <w:tc>
          <w:tcPr>
            <w:tcW w:w="1043" w:type="dxa"/>
            <w:tcBorders>
              <w:top w:val="nil"/>
              <w:left w:val="nil"/>
              <w:bottom w:val="nil"/>
              <w:right w:val="nil"/>
            </w:tcBorders>
            <w:shd w:val="clear" w:color="auto" w:fill="auto"/>
            <w:noWrap/>
            <w:vAlign w:val="bottom"/>
            <w:hideMark/>
          </w:tcPr>
          <w:p w14:paraId="79ECCFD2" w14:textId="77777777" w:rsidR="00C949EA" w:rsidRPr="00BC74D6" w:rsidRDefault="00C949EA" w:rsidP="00BC74D6">
            <w:pPr>
              <w:spacing w:line="240" w:lineRule="auto"/>
              <w:jc w:val="center"/>
              <w:rPr>
                <w:rFonts w:eastAsia="Times New Roman" w:cs="Times New Roman"/>
                <w:color w:val="000000"/>
              </w:rPr>
            </w:pPr>
            <w:r>
              <w:rPr>
                <w:rFonts w:eastAsia="Times New Roman" w:cs="Times New Roman"/>
                <w:color w:val="000000"/>
              </w:rPr>
              <w:t>0.0</w:t>
            </w:r>
          </w:p>
        </w:tc>
      </w:tr>
      <w:tr w:rsidR="00C949EA" w:rsidRPr="00BC74D6" w14:paraId="1EA720FA" w14:textId="77777777" w:rsidTr="00C949EA">
        <w:trPr>
          <w:trHeight w:val="315"/>
          <w:jc w:val="center"/>
        </w:trPr>
        <w:tc>
          <w:tcPr>
            <w:tcW w:w="1290" w:type="dxa"/>
            <w:tcBorders>
              <w:top w:val="nil"/>
              <w:left w:val="nil"/>
              <w:bottom w:val="single" w:sz="4" w:space="0" w:color="auto"/>
              <w:right w:val="nil"/>
            </w:tcBorders>
            <w:shd w:val="clear" w:color="auto" w:fill="auto"/>
            <w:noWrap/>
            <w:vAlign w:val="bottom"/>
            <w:hideMark/>
          </w:tcPr>
          <w:p w14:paraId="144BF8EF" w14:textId="77777777" w:rsidR="00C949EA" w:rsidRPr="00BC74D6" w:rsidRDefault="00C949EA" w:rsidP="00BC74D6">
            <w:pPr>
              <w:spacing w:line="240" w:lineRule="auto"/>
              <w:rPr>
                <w:rFonts w:eastAsia="Times New Roman" w:cs="Times New Roman"/>
                <w:color w:val="000000"/>
              </w:rPr>
            </w:pPr>
            <w:r w:rsidRPr="00BC74D6">
              <w:rPr>
                <w:rFonts w:eastAsia="Times New Roman" w:cs="Times New Roman"/>
                <w:color w:val="000000"/>
              </w:rPr>
              <w:t> </w:t>
            </w:r>
          </w:p>
        </w:tc>
        <w:tc>
          <w:tcPr>
            <w:tcW w:w="1496" w:type="dxa"/>
            <w:tcBorders>
              <w:top w:val="nil"/>
              <w:left w:val="nil"/>
              <w:bottom w:val="single" w:sz="4" w:space="0" w:color="auto"/>
              <w:right w:val="nil"/>
            </w:tcBorders>
            <w:shd w:val="clear" w:color="auto" w:fill="auto"/>
            <w:noWrap/>
            <w:vAlign w:val="bottom"/>
            <w:hideMark/>
          </w:tcPr>
          <w:p w14:paraId="4199B3E7" w14:textId="77777777" w:rsidR="00C949EA" w:rsidRPr="00BC74D6" w:rsidRDefault="00C949EA" w:rsidP="00BC74D6">
            <w:pPr>
              <w:spacing w:line="240" w:lineRule="auto"/>
              <w:rPr>
                <w:rFonts w:eastAsia="Times New Roman" w:cs="Times New Roman"/>
                <w:color w:val="000000"/>
              </w:rPr>
            </w:pPr>
            <w:r w:rsidRPr="00BC74D6">
              <w:rPr>
                <w:rFonts w:eastAsia="Times New Roman" w:cs="Times New Roman"/>
                <w:color w:val="000000"/>
              </w:rPr>
              <w:t>Power</w:t>
            </w:r>
          </w:p>
        </w:tc>
        <w:tc>
          <w:tcPr>
            <w:tcW w:w="856" w:type="dxa"/>
            <w:tcBorders>
              <w:top w:val="nil"/>
              <w:left w:val="nil"/>
              <w:bottom w:val="single" w:sz="4" w:space="0" w:color="auto"/>
              <w:right w:val="nil"/>
            </w:tcBorders>
            <w:shd w:val="clear" w:color="auto" w:fill="auto"/>
            <w:noWrap/>
            <w:vAlign w:val="bottom"/>
            <w:hideMark/>
          </w:tcPr>
          <w:p w14:paraId="40977EE8" w14:textId="77777777" w:rsidR="00C949EA" w:rsidRPr="00BC74D6" w:rsidRDefault="00C949EA" w:rsidP="00DF02C3">
            <w:pPr>
              <w:spacing w:line="240" w:lineRule="auto"/>
              <w:jc w:val="center"/>
              <w:rPr>
                <w:rFonts w:eastAsia="Times New Roman" w:cs="Times New Roman"/>
                <w:color w:val="000000"/>
              </w:rPr>
            </w:pPr>
            <w:r>
              <w:rPr>
                <w:rFonts w:eastAsia="Times New Roman" w:cs="Times New Roman"/>
                <w:color w:val="000000"/>
              </w:rPr>
              <w:t>-968</w:t>
            </w:r>
          </w:p>
        </w:tc>
        <w:tc>
          <w:tcPr>
            <w:tcW w:w="1043" w:type="dxa"/>
            <w:tcBorders>
              <w:top w:val="nil"/>
              <w:left w:val="nil"/>
              <w:bottom w:val="single" w:sz="4" w:space="0" w:color="auto"/>
              <w:right w:val="nil"/>
            </w:tcBorders>
            <w:shd w:val="clear" w:color="auto" w:fill="auto"/>
            <w:noWrap/>
            <w:vAlign w:val="bottom"/>
            <w:hideMark/>
          </w:tcPr>
          <w:p w14:paraId="0EEC69E5" w14:textId="77777777" w:rsidR="00C949EA" w:rsidRPr="00BC74D6" w:rsidRDefault="00C949EA" w:rsidP="00BC74D6">
            <w:pPr>
              <w:spacing w:line="240" w:lineRule="auto"/>
              <w:jc w:val="center"/>
              <w:rPr>
                <w:rFonts w:eastAsia="Times New Roman" w:cs="Times New Roman"/>
                <w:color w:val="000000"/>
              </w:rPr>
            </w:pPr>
            <w:r>
              <w:rPr>
                <w:rFonts w:eastAsia="Times New Roman" w:cs="Times New Roman"/>
                <w:color w:val="000000"/>
              </w:rPr>
              <w:t>1.0</w:t>
            </w:r>
          </w:p>
        </w:tc>
      </w:tr>
      <w:tr w:rsidR="00C949EA" w:rsidRPr="00BC74D6" w14:paraId="6F9ACB2A" w14:textId="77777777" w:rsidTr="00C949EA">
        <w:trPr>
          <w:trHeight w:val="315"/>
          <w:jc w:val="center"/>
        </w:trPr>
        <w:tc>
          <w:tcPr>
            <w:tcW w:w="1290" w:type="dxa"/>
            <w:tcBorders>
              <w:top w:val="nil"/>
              <w:left w:val="nil"/>
              <w:bottom w:val="nil"/>
              <w:right w:val="nil"/>
            </w:tcBorders>
            <w:shd w:val="clear" w:color="auto" w:fill="auto"/>
            <w:noWrap/>
            <w:vAlign w:val="bottom"/>
            <w:hideMark/>
          </w:tcPr>
          <w:p w14:paraId="0CA8E5CC" w14:textId="77777777" w:rsidR="00C949EA" w:rsidRPr="00BC74D6" w:rsidRDefault="00C949EA" w:rsidP="00BC74D6">
            <w:pPr>
              <w:spacing w:line="240" w:lineRule="auto"/>
              <w:rPr>
                <w:rFonts w:eastAsia="Times New Roman" w:cs="Times New Roman"/>
                <w:color w:val="000000"/>
              </w:rPr>
            </w:pPr>
            <w:r w:rsidRPr="00BC74D6">
              <w:rPr>
                <w:rFonts w:eastAsia="Times New Roman" w:cs="Times New Roman"/>
                <w:color w:val="000000"/>
              </w:rPr>
              <w:t>Food web</w:t>
            </w:r>
          </w:p>
        </w:tc>
        <w:tc>
          <w:tcPr>
            <w:tcW w:w="1496" w:type="dxa"/>
            <w:tcBorders>
              <w:top w:val="nil"/>
              <w:left w:val="nil"/>
              <w:bottom w:val="nil"/>
              <w:right w:val="nil"/>
            </w:tcBorders>
            <w:shd w:val="clear" w:color="auto" w:fill="auto"/>
            <w:noWrap/>
            <w:vAlign w:val="bottom"/>
            <w:hideMark/>
          </w:tcPr>
          <w:p w14:paraId="468487D2" w14:textId="77777777" w:rsidR="00C949EA" w:rsidRPr="00BC74D6" w:rsidRDefault="00C949EA" w:rsidP="00BC74D6">
            <w:pPr>
              <w:spacing w:line="240" w:lineRule="auto"/>
              <w:rPr>
                <w:rFonts w:eastAsia="Times New Roman" w:cs="Times New Roman"/>
                <w:color w:val="000000"/>
              </w:rPr>
            </w:pPr>
            <w:r w:rsidRPr="00BC74D6">
              <w:rPr>
                <w:rFonts w:eastAsia="Times New Roman" w:cs="Times New Roman"/>
                <w:color w:val="000000"/>
              </w:rPr>
              <w:t>Linear</w:t>
            </w:r>
          </w:p>
        </w:tc>
        <w:tc>
          <w:tcPr>
            <w:tcW w:w="856" w:type="dxa"/>
            <w:tcBorders>
              <w:top w:val="nil"/>
              <w:left w:val="nil"/>
              <w:bottom w:val="nil"/>
              <w:right w:val="nil"/>
            </w:tcBorders>
            <w:shd w:val="clear" w:color="auto" w:fill="auto"/>
            <w:noWrap/>
            <w:vAlign w:val="bottom"/>
            <w:hideMark/>
          </w:tcPr>
          <w:p w14:paraId="655B4C6B" w14:textId="77777777" w:rsidR="00C949EA" w:rsidRPr="00BC74D6" w:rsidRDefault="00C949EA" w:rsidP="00DF02C3">
            <w:pPr>
              <w:spacing w:line="240" w:lineRule="auto"/>
              <w:jc w:val="center"/>
              <w:rPr>
                <w:rFonts w:eastAsia="Times New Roman" w:cs="Times New Roman"/>
                <w:color w:val="000000"/>
              </w:rPr>
            </w:pPr>
            <w:r>
              <w:rPr>
                <w:rFonts w:eastAsia="Times New Roman" w:cs="Times New Roman"/>
                <w:color w:val="000000"/>
              </w:rPr>
              <w:t>168</w:t>
            </w:r>
          </w:p>
        </w:tc>
        <w:tc>
          <w:tcPr>
            <w:tcW w:w="1043" w:type="dxa"/>
            <w:tcBorders>
              <w:top w:val="nil"/>
              <w:left w:val="nil"/>
              <w:bottom w:val="nil"/>
              <w:right w:val="nil"/>
            </w:tcBorders>
            <w:shd w:val="clear" w:color="auto" w:fill="auto"/>
            <w:noWrap/>
            <w:vAlign w:val="bottom"/>
            <w:hideMark/>
          </w:tcPr>
          <w:p w14:paraId="7A8F897F" w14:textId="77777777" w:rsidR="00C949EA" w:rsidRPr="00BC74D6" w:rsidRDefault="00C949EA" w:rsidP="00BC74D6">
            <w:pPr>
              <w:spacing w:line="240" w:lineRule="auto"/>
              <w:jc w:val="center"/>
              <w:rPr>
                <w:rFonts w:eastAsia="Times New Roman" w:cs="Times New Roman"/>
                <w:color w:val="000000"/>
              </w:rPr>
            </w:pPr>
            <w:r>
              <w:rPr>
                <w:rFonts w:eastAsia="Times New Roman" w:cs="Times New Roman"/>
                <w:color w:val="000000"/>
              </w:rPr>
              <w:t>0.0</w:t>
            </w:r>
          </w:p>
        </w:tc>
      </w:tr>
      <w:tr w:rsidR="00C949EA" w:rsidRPr="00BC74D6" w14:paraId="63925D33" w14:textId="77777777" w:rsidTr="00C949EA">
        <w:trPr>
          <w:trHeight w:val="315"/>
          <w:jc w:val="center"/>
        </w:trPr>
        <w:tc>
          <w:tcPr>
            <w:tcW w:w="1290" w:type="dxa"/>
            <w:tcBorders>
              <w:top w:val="nil"/>
              <w:left w:val="nil"/>
              <w:bottom w:val="nil"/>
              <w:right w:val="nil"/>
            </w:tcBorders>
            <w:shd w:val="clear" w:color="auto" w:fill="auto"/>
            <w:noWrap/>
            <w:vAlign w:val="bottom"/>
            <w:hideMark/>
          </w:tcPr>
          <w:p w14:paraId="2070F82E" w14:textId="77777777" w:rsidR="00C949EA" w:rsidRPr="00BC74D6" w:rsidRDefault="00C949EA" w:rsidP="00BC74D6">
            <w:pPr>
              <w:spacing w:line="240" w:lineRule="auto"/>
              <w:rPr>
                <w:rFonts w:eastAsia="Times New Roman" w:cs="Times New Roman"/>
                <w:color w:val="000000"/>
              </w:rPr>
            </w:pPr>
            <w:r w:rsidRPr="00BC74D6">
              <w:rPr>
                <w:rFonts w:eastAsia="Times New Roman" w:cs="Times New Roman"/>
                <w:color w:val="000000"/>
              </w:rPr>
              <w:t>(isotopes)</w:t>
            </w:r>
          </w:p>
        </w:tc>
        <w:tc>
          <w:tcPr>
            <w:tcW w:w="1496" w:type="dxa"/>
            <w:tcBorders>
              <w:top w:val="nil"/>
              <w:left w:val="nil"/>
              <w:bottom w:val="nil"/>
              <w:right w:val="nil"/>
            </w:tcBorders>
            <w:shd w:val="clear" w:color="auto" w:fill="auto"/>
            <w:noWrap/>
            <w:vAlign w:val="bottom"/>
            <w:hideMark/>
          </w:tcPr>
          <w:p w14:paraId="28EDC22C" w14:textId="77777777" w:rsidR="00C949EA" w:rsidRPr="00BC74D6" w:rsidRDefault="00C949EA" w:rsidP="00BC74D6">
            <w:pPr>
              <w:spacing w:line="240" w:lineRule="auto"/>
              <w:rPr>
                <w:rFonts w:eastAsia="Times New Roman" w:cs="Times New Roman"/>
                <w:color w:val="000000"/>
              </w:rPr>
            </w:pPr>
            <w:r w:rsidRPr="00BC74D6">
              <w:rPr>
                <w:rFonts w:eastAsia="Times New Roman" w:cs="Times New Roman"/>
                <w:color w:val="000000"/>
              </w:rPr>
              <w:t>Exponential</w:t>
            </w:r>
          </w:p>
        </w:tc>
        <w:tc>
          <w:tcPr>
            <w:tcW w:w="856" w:type="dxa"/>
            <w:tcBorders>
              <w:top w:val="nil"/>
              <w:left w:val="nil"/>
              <w:bottom w:val="nil"/>
              <w:right w:val="nil"/>
            </w:tcBorders>
            <w:shd w:val="clear" w:color="auto" w:fill="auto"/>
            <w:noWrap/>
            <w:vAlign w:val="bottom"/>
            <w:hideMark/>
          </w:tcPr>
          <w:p w14:paraId="443ED412" w14:textId="77777777" w:rsidR="00C949EA" w:rsidRPr="00BC74D6" w:rsidRDefault="00C949EA" w:rsidP="00DF02C3">
            <w:pPr>
              <w:spacing w:line="240" w:lineRule="auto"/>
              <w:jc w:val="center"/>
              <w:rPr>
                <w:rFonts w:eastAsia="Times New Roman" w:cs="Times New Roman"/>
                <w:color w:val="000000"/>
              </w:rPr>
            </w:pPr>
            <w:r>
              <w:rPr>
                <w:rFonts w:eastAsia="Times New Roman" w:cs="Times New Roman"/>
                <w:color w:val="000000"/>
              </w:rPr>
              <w:t>155</w:t>
            </w:r>
          </w:p>
        </w:tc>
        <w:tc>
          <w:tcPr>
            <w:tcW w:w="1043" w:type="dxa"/>
            <w:tcBorders>
              <w:top w:val="nil"/>
              <w:left w:val="nil"/>
              <w:bottom w:val="nil"/>
              <w:right w:val="nil"/>
            </w:tcBorders>
            <w:shd w:val="clear" w:color="auto" w:fill="auto"/>
            <w:noWrap/>
            <w:vAlign w:val="bottom"/>
            <w:hideMark/>
          </w:tcPr>
          <w:p w14:paraId="395A9852" w14:textId="77777777" w:rsidR="00C949EA" w:rsidRPr="00BC74D6" w:rsidRDefault="00C949EA" w:rsidP="00BC74D6">
            <w:pPr>
              <w:spacing w:line="240" w:lineRule="auto"/>
              <w:jc w:val="center"/>
              <w:rPr>
                <w:rFonts w:eastAsia="Times New Roman" w:cs="Times New Roman"/>
                <w:color w:val="000000"/>
              </w:rPr>
            </w:pPr>
            <w:r>
              <w:rPr>
                <w:rFonts w:eastAsia="Times New Roman" w:cs="Times New Roman"/>
                <w:color w:val="000000"/>
              </w:rPr>
              <w:t>0.0</w:t>
            </w:r>
          </w:p>
        </w:tc>
      </w:tr>
      <w:tr w:rsidR="00C949EA" w:rsidRPr="00BC74D6" w14:paraId="21AFBE47" w14:textId="77777777" w:rsidTr="00C949EA">
        <w:trPr>
          <w:trHeight w:val="315"/>
          <w:jc w:val="center"/>
        </w:trPr>
        <w:tc>
          <w:tcPr>
            <w:tcW w:w="1290" w:type="dxa"/>
            <w:tcBorders>
              <w:top w:val="nil"/>
              <w:left w:val="nil"/>
              <w:bottom w:val="single" w:sz="4" w:space="0" w:color="auto"/>
              <w:right w:val="nil"/>
            </w:tcBorders>
            <w:shd w:val="clear" w:color="auto" w:fill="auto"/>
            <w:noWrap/>
            <w:vAlign w:val="bottom"/>
            <w:hideMark/>
          </w:tcPr>
          <w:p w14:paraId="010E5E73" w14:textId="77777777" w:rsidR="00C949EA" w:rsidRPr="00BC74D6" w:rsidRDefault="00C949EA" w:rsidP="00BC74D6">
            <w:pPr>
              <w:spacing w:line="240" w:lineRule="auto"/>
              <w:rPr>
                <w:rFonts w:ascii="Calibri" w:eastAsia="Times New Roman" w:hAnsi="Calibri" w:cs="Times New Roman"/>
                <w:color w:val="000000"/>
                <w:sz w:val="22"/>
                <w:szCs w:val="22"/>
              </w:rPr>
            </w:pPr>
            <w:r w:rsidRPr="00BC74D6">
              <w:rPr>
                <w:rFonts w:ascii="Calibri" w:eastAsia="Times New Roman" w:hAnsi="Calibri" w:cs="Times New Roman"/>
                <w:color w:val="000000"/>
                <w:sz w:val="22"/>
                <w:szCs w:val="22"/>
              </w:rPr>
              <w:t> </w:t>
            </w:r>
          </w:p>
        </w:tc>
        <w:tc>
          <w:tcPr>
            <w:tcW w:w="1496" w:type="dxa"/>
            <w:tcBorders>
              <w:top w:val="nil"/>
              <w:left w:val="nil"/>
              <w:bottom w:val="single" w:sz="4" w:space="0" w:color="auto"/>
              <w:right w:val="nil"/>
            </w:tcBorders>
            <w:shd w:val="clear" w:color="auto" w:fill="auto"/>
            <w:noWrap/>
            <w:vAlign w:val="bottom"/>
            <w:hideMark/>
          </w:tcPr>
          <w:p w14:paraId="1F4A0AFD" w14:textId="77777777" w:rsidR="00C949EA" w:rsidRPr="00BC74D6" w:rsidRDefault="00C949EA" w:rsidP="00BC74D6">
            <w:pPr>
              <w:spacing w:line="240" w:lineRule="auto"/>
              <w:rPr>
                <w:rFonts w:eastAsia="Times New Roman" w:cs="Times New Roman"/>
                <w:color w:val="000000"/>
              </w:rPr>
            </w:pPr>
            <w:r w:rsidRPr="00BC74D6">
              <w:rPr>
                <w:rFonts w:eastAsia="Times New Roman" w:cs="Times New Roman"/>
                <w:color w:val="000000"/>
              </w:rPr>
              <w:t>Power</w:t>
            </w:r>
          </w:p>
        </w:tc>
        <w:tc>
          <w:tcPr>
            <w:tcW w:w="856" w:type="dxa"/>
            <w:tcBorders>
              <w:top w:val="nil"/>
              <w:left w:val="nil"/>
              <w:bottom w:val="single" w:sz="4" w:space="0" w:color="auto"/>
              <w:right w:val="nil"/>
            </w:tcBorders>
            <w:shd w:val="clear" w:color="auto" w:fill="auto"/>
            <w:noWrap/>
            <w:vAlign w:val="bottom"/>
            <w:hideMark/>
          </w:tcPr>
          <w:p w14:paraId="76946200" w14:textId="77777777" w:rsidR="00C949EA" w:rsidRPr="00BC74D6" w:rsidRDefault="00C949EA" w:rsidP="00DF02C3">
            <w:pPr>
              <w:spacing w:line="240" w:lineRule="auto"/>
              <w:jc w:val="center"/>
              <w:rPr>
                <w:rFonts w:eastAsia="Times New Roman" w:cs="Times New Roman"/>
                <w:color w:val="000000"/>
              </w:rPr>
            </w:pPr>
            <w:r>
              <w:rPr>
                <w:rFonts w:eastAsia="Times New Roman" w:cs="Times New Roman"/>
                <w:color w:val="000000"/>
              </w:rPr>
              <w:t>128</w:t>
            </w:r>
          </w:p>
        </w:tc>
        <w:tc>
          <w:tcPr>
            <w:tcW w:w="1043" w:type="dxa"/>
            <w:tcBorders>
              <w:top w:val="nil"/>
              <w:left w:val="nil"/>
              <w:bottom w:val="single" w:sz="4" w:space="0" w:color="auto"/>
              <w:right w:val="nil"/>
            </w:tcBorders>
            <w:shd w:val="clear" w:color="auto" w:fill="auto"/>
            <w:noWrap/>
            <w:vAlign w:val="bottom"/>
            <w:hideMark/>
          </w:tcPr>
          <w:p w14:paraId="35809A64" w14:textId="77777777" w:rsidR="00C949EA" w:rsidRPr="00BC74D6" w:rsidRDefault="00C949EA" w:rsidP="00BC74D6">
            <w:pPr>
              <w:spacing w:line="240" w:lineRule="auto"/>
              <w:jc w:val="center"/>
              <w:rPr>
                <w:rFonts w:eastAsia="Times New Roman" w:cs="Times New Roman"/>
                <w:color w:val="000000"/>
              </w:rPr>
            </w:pPr>
            <w:r>
              <w:rPr>
                <w:rFonts w:eastAsia="Times New Roman" w:cs="Times New Roman"/>
                <w:color w:val="000000"/>
              </w:rPr>
              <w:t>1.0</w:t>
            </w:r>
          </w:p>
        </w:tc>
      </w:tr>
    </w:tbl>
    <w:p w14:paraId="6E237C5D" w14:textId="77777777" w:rsidR="00BC74D6" w:rsidRDefault="00BC74D6" w:rsidP="00BC74D6">
      <w:pPr>
        <w:spacing w:line="240" w:lineRule="auto"/>
        <w:rPr>
          <w:rStyle w:val="Heading2Char"/>
        </w:rPr>
        <w:sectPr w:rsidR="00BC74D6" w:rsidSect="00457717">
          <w:pgSz w:w="12240" w:h="15840"/>
          <w:pgMar w:top="1440" w:right="1440" w:bottom="1440" w:left="1440" w:header="720" w:footer="720" w:gutter="0"/>
          <w:lnNumType w:countBy="1" w:restart="continuous"/>
          <w:cols w:space="720"/>
          <w:docGrid w:linePitch="360"/>
        </w:sectPr>
      </w:pPr>
    </w:p>
    <w:p w14:paraId="6266DC11" w14:textId="77777777" w:rsidR="00845961" w:rsidRDefault="0080100D" w:rsidP="00BC74D6">
      <w:pPr>
        <w:pStyle w:val="References"/>
        <w:rPr>
          <w:noProof w:val="0"/>
        </w:rPr>
      </w:pPr>
      <w:proofErr w:type="gramStart"/>
      <w:r w:rsidRPr="00BC74D6">
        <w:rPr>
          <w:rStyle w:val="Heading2Char"/>
          <w:noProof w:val="0"/>
        </w:rPr>
        <w:lastRenderedPageBreak/>
        <w:t>Table 3</w:t>
      </w:r>
      <w:r w:rsidR="00845961">
        <w:rPr>
          <w:noProof w:val="0"/>
        </w:rPr>
        <w:t>.</w:t>
      </w:r>
      <w:proofErr w:type="gramEnd"/>
      <w:r w:rsidR="00525F4A" w:rsidRPr="00525F4A">
        <w:rPr>
          <w:noProof w:val="0"/>
        </w:rPr>
        <w:t xml:space="preserve"> Explanatory variables </w:t>
      </w:r>
      <w:r w:rsidR="00525F4A">
        <w:rPr>
          <w:noProof w:val="0"/>
        </w:rPr>
        <w:t>added individually to</w:t>
      </w:r>
      <w:r w:rsidR="00525F4A" w:rsidRPr="00525F4A">
        <w:rPr>
          <w:noProof w:val="0"/>
        </w:rPr>
        <w:t xml:space="preserve"> </w:t>
      </w:r>
      <w:r w:rsidR="00525F4A">
        <w:rPr>
          <w:noProof w:val="0"/>
        </w:rPr>
        <w:t xml:space="preserve">predator attraction (abundance*biomass) </w:t>
      </w:r>
      <w:r w:rsidR="006B6A2C">
        <w:rPr>
          <w:noProof w:val="0"/>
        </w:rPr>
        <w:t xml:space="preserve">and food web (stable isotope percent aquatic) </w:t>
      </w:r>
      <w:r w:rsidR="00525F4A">
        <w:rPr>
          <w:noProof w:val="0"/>
        </w:rPr>
        <w:t>models</w:t>
      </w:r>
      <w:r w:rsidR="00525F4A" w:rsidRPr="00525F4A">
        <w:rPr>
          <w:noProof w:val="0"/>
        </w:rPr>
        <w:t xml:space="preserve">, with their fits compared using </w:t>
      </w:r>
      <w:proofErr w:type="spellStart"/>
      <w:r w:rsidR="00525F4A" w:rsidRPr="00525F4A">
        <w:rPr>
          <w:noProof w:val="0"/>
        </w:rPr>
        <w:t>AIC</w:t>
      </w:r>
      <w:r w:rsidR="006B6A2C">
        <w:rPr>
          <w:noProof w:val="0"/>
          <w:vertAlign w:val="subscript"/>
        </w:rPr>
        <w:t>c</w:t>
      </w:r>
      <w:proofErr w:type="spellEnd"/>
      <w:r w:rsidR="00525F4A" w:rsidRPr="00525F4A">
        <w:rPr>
          <w:noProof w:val="0"/>
        </w:rPr>
        <w:t>. Likelihood ratio test results, p-values, and degrees of freedom are from comparisons of a given model vs. the base (distance only) model with no other predictors. Significant p-values are in bold.</w:t>
      </w:r>
      <w:r w:rsidR="00525F4A">
        <w:rPr>
          <w:noProof w:val="0"/>
        </w:rPr>
        <w:t xml:space="preserve"> Asterisk (*) and plus (+) symbols indicate variables added to both the model slope and intercept or to the intercept only, respectively.</w:t>
      </w:r>
    </w:p>
    <w:tbl>
      <w:tblPr>
        <w:tblW w:w="7885" w:type="dxa"/>
        <w:jc w:val="center"/>
        <w:tblLook w:val="04A0" w:firstRow="1" w:lastRow="0" w:firstColumn="1" w:lastColumn="0" w:noHBand="0" w:noVBand="1"/>
      </w:tblPr>
      <w:tblGrid>
        <w:gridCol w:w="1290"/>
        <w:gridCol w:w="2860"/>
        <w:gridCol w:w="996"/>
        <w:gridCol w:w="1270"/>
        <w:gridCol w:w="1013"/>
        <w:gridCol w:w="456"/>
      </w:tblGrid>
      <w:tr w:rsidR="006B6A2C" w:rsidRPr="006B6A2C" w14:paraId="4AA4EB12" w14:textId="77777777" w:rsidTr="00C949EA">
        <w:trPr>
          <w:trHeight w:val="513"/>
          <w:jc w:val="center"/>
        </w:trPr>
        <w:tc>
          <w:tcPr>
            <w:tcW w:w="1290" w:type="dxa"/>
            <w:tcBorders>
              <w:top w:val="double" w:sz="6" w:space="0" w:color="auto"/>
              <w:left w:val="nil"/>
              <w:bottom w:val="single" w:sz="4" w:space="0" w:color="auto"/>
              <w:right w:val="nil"/>
            </w:tcBorders>
            <w:shd w:val="clear" w:color="auto" w:fill="auto"/>
            <w:noWrap/>
            <w:vAlign w:val="bottom"/>
            <w:hideMark/>
          </w:tcPr>
          <w:p w14:paraId="1F1561C1"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Metric</w:t>
            </w:r>
          </w:p>
        </w:tc>
        <w:tc>
          <w:tcPr>
            <w:tcW w:w="2860" w:type="dxa"/>
            <w:tcBorders>
              <w:top w:val="double" w:sz="6" w:space="0" w:color="auto"/>
              <w:left w:val="nil"/>
              <w:bottom w:val="single" w:sz="4" w:space="0" w:color="auto"/>
              <w:right w:val="nil"/>
            </w:tcBorders>
            <w:shd w:val="clear" w:color="auto" w:fill="auto"/>
            <w:noWrap/>
            <w:vAlign w:val="bottom"/>
            <w:hideMark/>
          </w:tcPr>
          <w:p w14:paraId="1253D9F8"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Parameter</w:t>
            </w:r>
          </w:p>
        </w:tc>
        <w:tc>
          <w:tcPr>
            <w:tcW w:w="996" w:type="dxa"/>
            <w:tcBorders>
              <w:top w:val="double" w:sz="6" w:space="0" w:color="auto"/>
              <w:left w:val="nil"/>
              <w:bottom w:val="single" w:sz="4" w:space="0" w:color="auto"/>
              <w:right w:val="nil"/>
            </w:tcBorders>
            <w:shd w:val="clear" w:color="auto" w:fill="auto"/>
            <w:noWrap/>
            <w:vAlign w:val="bottom"/>
            <w:hideMark/>
          </w:tcPr>
          <w:p w14:paraId="35DDC30E" w14:textId="77777777" w:rsidR="006B6A2C" w:rsidRPr="006B6A2C" w:rsidRDefault="006B6A2C" w:rsidP="006B6A2C">
            <w:pPr>
              <w:spacing w:line="240" w:lineRule="auto"/>
              <w:jc w:val="center"/>
              <w:rPr>
                <w:rFonts w:eastAsia="Times New Roman" w:cs="Times New Roman"/>
                <w:color w:val="000000"/>
              </w:rPr>
            </w:pPr>
            <w:proofErr w:type="spellStart"/>
            <w:r w:rsidRPr="006B6A2C">
              <w:rPr>
                <w:rFonts w:eastAsia="Times New Roman" w:cs="Times New Roman"/>
                <w:color w:val="000000"/>
              </w:rPr>
              <w:t>AIC</w:t>
            </w:r>
            <w:r w:rsidRPr="00C949EA">
              <w:rPr>
                <w:rFonts w:eastAsia="Times New Roman" w:cs="Times New Roman"/>
                <w:color w:val="000000"/>
                <w:vertAlign w:val="subscript"/>
              </w:rPr>
              <w:t>c</w:t>
            </w:r>
            <w:proofErr w:type="spellEnd"/>
          </w:p>
        </w:tc>
        <w:tc>
          <w:tcPr>
            <w:tcW w:w="1270" w:type="dxa"/>
            <w:tcBorders>
              <w:top w:val="double" w:sz="6" w:space="0" w:color="auto"/>
              <w:left w:val="nil"/>
              <w:bottom w:val="single" w:sz="4" w:space="0" w:color="auto"/>
              <w:right w:val="nil"/>
            </w:tcBorders>
            <w:shd w:val="clear" w:color="auto" w:fill="auto"/>
            <w:vAlign w:val="bottom"/>
            <w:hideMark/>
          </w:tcPr>
          <w:p w14:paraId="1790C043"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Likelihood ratio</w:t>
            </w:r>
          </w:p>
        </w:tc>
        <w:tc>
          <w:tcPr>
            <w:tcW w:w="1013" w:type="dxa"/>
            <w:tcBorders>
              <w:top w:val="double" w:sz="6" w:space="0" w:color="auto"/>
              <w:left w:val="nil"/>
              <w:bottom w:val="single" w:sz="4" w:space="0" w:color="auto"/>
              <w:right w:val="nil"/>
            </w:tcBorders>
            <w:shd w:val="clear" w:color="auto" w:fill="auto"/>
            <w:noWrap/>
            <w:vAlign w:val="bottom"/>
            <w:hideMark/>
          </w:tcPr>
          <w:p w14:paraId="272C8B74" w14:textId="77777777" w:rsidR="006B6A2C" w:rsidRPr="006B6A2C" w:rsidRDefault="006B6A2C" w:rsidP="006B6A2C">
            <w:pPr>
              <w:spacing w:line="240" w:lineRule="auto"/>
              <w:jc w:val="center"/>
              <w:rPr>
                <w:rFonts w:eastAsia="Times New Roman" w:cs="Times New Roman"/>
                <w:i/>
                <w:iCs/>
                <w:color w:val="000000"/>
              </w:rPr>
            </w:pPr>
            <w:r w:rsidRPr="006B6A2C">
              <w:rPr>
                <w:rFonts w:eastAsia="Times New Roman" w:cs="Times New Roman"/>
                <w:i/>
                <w:iCs/>
                <w:color w:val="000000"/>
              </w:rPr>
              <w:t>p</w:t>
            </w:r>
          </w:p>
        </w:tc>
        <w:tc>
          <w:tcPr>
            <w:tcW w:w="456" w:type="dxa"/>
            <w:tcBorders>
              <w:top w:val="double" w:sz="6" w:space="0" w:color="auto"/>
              <w:left w:val="nil"/>
              <w:bottom w:val="single" w:sz="4" w:space="0" w:color="auto"/>
              <w:right w:val="nil"/>
            </w:tcBorders>
            <w:shd w:val="clear" w:color="auto" w:fill="auto"/>
            <w:noWrap/>
            <w:vAlign w:val="bottom"/>
            <w:hideMark/>
          </w:tcPr>
          <w:p w14:paraId="72EEB50F" w14:textId="77777777" w:rsidR="006B6A2C" w:rsidRPr="006B6A2C" w:rsidRDefault="006B6A2C" w:rsidP="006B6A2C">
            <w:pPr>
              <w:spacing w:line="240" w:lineRule="auto"/>
              <w:jc w:val="center"/>
              <w:rPr>
                <w:rFonts w:eastAsia="Times New Roman" w:cs="Times New Roman"/>
                <w:color w:val="000000"/>
              </w:rPr>
            </w:pPr>
            <w:proofErr w:type="spellStart"/>
            <w:r w:rsidRPr="006B6A2C">
              <w:rPr>
                <w:rFonts w:eastAsia="Times New Roman" w:cs="Times New Roman"/>
                <w:color w:val="000000"/>
              </w:rPr>
              <w:t>df</w:t>
            </w:r>
            <w:proofErr w:type="spellEnd"/>
          </w:p>
        </w:tc>
      </w:tr>
      <w:tr w:rsidR="006B6A2C" w:rsidRPr="006B6A2C" w14:paraId="03EB4A9D" w14:textId="77777777" w:rsidTr="006B6A2C">
        <w:trPr>
          <w:trHeight w:val="315"/>
          <w:jc w:val="center"/>
        </w:trPr>
        <w:tc>
          <w:tcPr>
            <w:tcW w:w="1290" w:type="dxa"/>
            <w:tcBorders>
              <w:top w:val="nil"/>
              <w:left w:val="nil"/>
              <w:bottom w:val="nil"/>
              <w:right w:val="nil"/>
            </w:tcBorders>
            <w:shd w:val="clear" w:color="auto" w:fill="auto"/>
            <w:noWrap/>
            <w:vAlign w:val="bottom"/>
            <w:hideMark/>
          </w:tcPr>
          <w:p w14:paraId="33DAFDA9"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Predator</w:t>
            </w:r>
          </w:p>
        </w:tc>
        <w:tc>
          <w:tcPr>
            <w:tcW w:w="2860" w:type="dxa"/>
            <w:tcBorders>
              <w:top w:val="nil"/>
              <w:left w:val="nil"/>
              <w:bottom w:val="nil"/>
              <w:right w:val="nil"/>
            </w:tcBorders>
            <w:shd w:val="clear" w:color="auto" w:fill="auto"/>
            <w:noWrap/>
            <w:vAlign w:val="bottom"/>
            <w:hideMark/>
          </w:tcPr>
          <w:p w14:paraId="73421A5A"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 Channel geomorphology</w:t>
            </w:r>
          </w:p>
        </w:tc>
        <w:tc>
          <w:tcPr>
            <w:tcW w:w="996" w:type="dxa"/>
            <w:tcBorders>
              <w:top w:val="nil"/>
              <w:left w:val="nil"/>
              <w:bottom w:val="nil"/>
              <w:right w:val="nil"/>
            </w:tcBorders>
            <w:shd w:val="clear" w:color="auto" w:fill="auto"/>
            <w:noWrap/>
            <w:vAlign w:val="bottom"/>
            <w:hideMark/>
          </w:tcPr>
          <w:p w14:paraId="49F9E65B" w14:textId="77777777" w:rsidR="006B6A2C" w:rsidRPr="006B6A2C" w:rsidRDefault="00C949EA" w:rsidP="006B6A2C">
            <w:pPr>
              <w:spacing w:line="240" w:lineRule="auto"/>
              <w:jc w:val="center"/>
              <w:rPr>
                <w:rFonts w:eastAsia="Times New Roman" w:cs="Times New Roman"/>
                <w:color w:val="000000"/>
              </w:rPr>
            </w:pPr>
            <w:r>
              <w:rPr>
                <w:rFonts w:eastAsia="Times New Roman" w:cs="Times New Roman"/>
                <w:color w:val="000000"/>
              </w:rPr>
              <w:t>1795</w:t>
            </w:r>
          </w:p>
        </w:tc>
        <w:tc>
          <w:tcPr>
            <w:tcW w:w="1270" w:type="dxa"/>
            <w:tcBorders>
              <w:top w:val="nil"/>
              <w:left w:val="nil"/>
              <w:bottom w:val="nil"/>
              <w:right w:val="nil"/>
            </w:tcBorders>
            <w:shd w:val="clear" w:color="auto" w:fill="auto"/>
            <w:noWrap/>
            <w:vAlign w:val="bottom"/>
            <w:hideMark/>
          </w:tcPr>
          <w:p w14:paraId="13070E0C"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3.98</w:t>
            </w:r>
          </w:p>
        </w:tc>
        <w:tc>
          <w:tcPr>
            <w:tcW w:w="1013" w:type="dxa"/>
            <w:tcBorders>
              <w:top w:val="nil"/>
              <w:left w:val="nil"/>
              <w:bottom w:val="nil"/>
              <w:right w:val="nil"/>
            </w:tcBorders>
            <w:shd w:val="clear" w:color="auto" w:fill="auto"/>
            <w:noWrap/>
            <w:vAlign w:val="bottom"/>
            <w:hideMark/>
          </w:tcPr>
          <w:p w14:paraId="10B2A5CC"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0.2634</w:t>
            </w:r>
          </w:p>
        </w:tc>
        <w:tc>
          <w:tcPr>
            <w:tcW w:w="456" w:type="dxa"/>
            <w:tcBorders>
              <w:top w:val="nil"/>
              <w:left w:val="nil"/>
              <w:bottom w:val="nil"/>
              <w:right w:val="nil"/>
            </w:tcBorders>
            <w:shd w:val="clear" w:color="auto" w:fill="auto"/>
            <w:noWrap/>
            <w:vAlign w:val="bottom"/>
            <w:hideMark/>
          </w:tcPr>
          <w:p w14:paraId="308F48DE"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7</w:t>
            </w:r>
          </w:p>
        </w:tc>
      </w:tr>
      <w:tr w:rsidR="006B6A2C" w:rsidRPr="006B6A2C" w14:paraId="2ADBAF6F" w14:textId="77777777" w:rsidTr="006B6A2C">
        <w:trPr>
          <w:trHeight w:val="315"/>
          <w:jc w:val="center"/>
        </w:trPr>
        <w:tc>
          <w:tcPr>
            <w:tcW w:w="1290" w:type="dxa"/>
            <w:tcBorders>
              <w:top w:val="nil"/>
              <w:left w:val="nil"/>
              <w:bottom w:val="nil"/>
              <w:right w:val="nil"/>
            </w:tcBorders>
            <w:shd w:val="clear" w:color="auto" w:fill="auto"/>
            <w:noWrap/>
            <w:vAlign w:val="bottom"/>
            <w:hideMark/>
          </w:tcPr>
          <w:p w14:paraId="749A13F7"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attraction</w:t>
            </w:r>
          </w:p>
        </w:tc>
        <w:tc>
          <w:tcPr>
            <w:tcW w:w="2860" w:type="dxa"/>
            <w:tcBorders>
              <w:top w:val="nil"/>
              <w:left w:val="nil"/>
              <w:bottom w:val="nil"/>
              <w:right w:val="nil"/>
            </w:tcBorders>
            <w:shd w:val="clear" w:color="auto" w:fill="auto"/>
            <w:noWrap/>
            <w:vAlign w:val="bottom"/>
            <w:hideMark/>
          </w:tcPr>
          <w:p w14:paraId="55FCEE01"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 Upland vegetation</w:t>
            </w:r>
          </w:p>
        </w:tc>
        <w:tc>
          <w:tcPr>
            <w:tcW w:w="996" w:type="dxa"/>
            <w:tcBorders>
              <w:top w:val="nil"/>
              <w:left w:val="nil"/>
              <w:bottom w:val="nil"/>
              <w:right w:val="nil"/>
            </w:tcBorders>
            <w:shd w:val="clear" w:color="auto" w:fill="auto"/>
            <w:noWrap/>
            <w:vAlign w:val="bottom"/>
            <w:hideMark/>
          </w:tcPr>
          <w:p w14:paraId="63437F31" w14:textId="77777777" w:rsidR="006B6A2C" w:rsidRPr="006B6A2C" w:rsidRDefault="00C949EA" w:rsidP="00C949EA">
            <w:pPr>
              <w:spacing w:line="240" w:lineRule="auto"/>
              <w:jc w:val="center"/>
              <w:rPr>
                <w:rFonts w:eastAsia="Times New Roman" w:cs="Times New Roman"/>
                <w:color w:val="000000"/>
              </w:rPr>
            </w:pPr>
            <w:r>
              <w:rPr>
                <w:rFonts w:eastAsia="Times New Roman" w:cs="Times New Roman"/>
                <w:color w:val="000000"/>
              </w:rPr>
              <w:t>1794</w:t>
            </w:r>
          </w:p>
        </w:tc>
        <w:tc>
          <w:tcPr>
            <w:tcW w:w="1270" w:type="dxa"/>
            <w:tcBorders>
              <w:top w:val="nil"/>
              <w:left w:val="nil"/>
              <w:bottom w:val="nil"/>
              <w:right w:val="nil"/>
            </w:tcBorders>
            <w:shd w:val="clear" w:color="auto" w:fill="auto"/>
            <w:noWrap/>
            <w:vAlign w:val="bottom"/>
            <w:hideMark/>
          </w:tcPr>
          <w:p w14:paraId="2F736B0B"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0.79</w:t>
            </w:r>
          </w:p>
        </w:tc>
        <w:tc>
          <w:tcPr>
            <w:tcW w:w="1013" w:type="dxa"/>
            <w:tcBorders>
              <w:top w:val="nil"/>
              <w:left w:val="nil"/>
              <w:bottom w:val="nil"/>
              <w:right w:val="nil"/>
            </w:tcBorders>
            <w:shd w:val="clear" w:color="auto" w:fill="auto"/>
            <w:noWrap/>
            <w:vAlign w:val="bottom"/>
            <w:hideMark/>
          </w:tcPr>
          <w:p w14:paraId="79DE6294"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0.3732</w:t>
            </w:r>
          </w:p>
        </w:tc>
        <w:tc>
          <w:tcPr>
            <w:tcW w:w="456" w:type="dxa"/>
            <w:tcBorders>
              <w:top w:val="nil"/>
              <w:left w:val="nil"/>
              <w:bottom w:val="nil"/>
              <w:right w:val="nil"/>
            </w:tcBorders>
            <w:shd w:val="clear" w:color="auto" w:fill="auto"/>
            <w:noWrap/>
            <w:vAlign w:val="bottom"/>
            <w:hideMark/>
          </w:tcPr>
          <w:p w14:paraId="6378C2F2"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5</w:t>
            </w:r>
          </w:p>
        </w:tc>
      </w:tr>
      <w:tr w:rsidR="006B6A2C" w:rsidRPr="006B6A2C" w14:paraId="00E80CD5" w14:textId="77777777" w:rsidTr="006B6A2C">
        <w:trPr>
          <w:trHeight w:val="315"/>
          <w:jc w:val="center"/>
        </w:trPr>
        <w:tc>
          <w:tcPr>
            <w:tcW w:w="1290" w:type="dxa"/>
            <w:tcBorders>
              <w:top w:val="nil"/>
              <w:left w:val="nil"/>
              <w:bottom w:val="nil"/>
              <w:right w:val="nil"/>
            </w:tcBorders>
            <w:shd w:val="clear" w:color="auto" w:fill="auto"/>
            <w:noWrap/>
            <w:vAlign w:val="bottom"/>
            <w:hideMark/>
          </w:tcPr>
          <w:p w14:paraId="48E5EFEB" w14:textId="77777777" w:rsidR="006B6A2C" w:rsidRPr="006B6A2C" w:rsidRDefault="006B6A2C" w:rsidP="006B6A2C">
            <w:pPr>
              <w:spacing w:line="240" w:lineRule="auto"/>
              <w:rPr>
                <w:rFonts w:eastAsia="Times New Roman" w:cs="Times New Roman"/>
                <w:color w:val="000000"/>
              </w:rPr>
            </w:pPr>
          </w:p>
        </w:tc>
        <w:tc>
          <w:tcPr>
            <w:tcW w:w="2860" w:type="dxa"/>
            <w:tcBorders>
              <w:top w:val="nil"/>
              <w:left w:val="nil"/>
              <w:bottom w:val="nil"/>
              <w:right w:val="nil"/>
            </w:tcBorders>
            <w:shd w:val="clear" w:color="auto" w:fill="auto"/>
            <w:noWrap/>
            <w:vAlign w:val="bottom"/>
            <w:hideMark/>
          </w:tcPr>
          <w:p w14:paraId="3831E5DC"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 Floodplain vegetation</w:t>
            </w:r>
          </w:p>
        </w:tc>
        <w:tc>
          <w:tcPr>
            <w:tcW w:w="996" w:type="dxa"/>
            <w:tcBorders>
              <w:top w:val="nil"/>
              <w:left w:val="nil"/>
              <w:bottom w:val="nil"/>
              <w:right w:val="nil"/>
            </w:tcBorders>
            <w:shd w:val="clear" w:color="auto" w:fill="auto"/>
            <w:noWrap/>
            <w:vAlign w:val="bottom"/>
            <w:hideMark/>
          </w:tcPr>
          <w:p w14:paraId="6D4BFA71" w14:textId="77777777" w:rsidR="006B6A2C" w:rsidRPr="006B6A2C" w:rsidRDefault="00C949EA" w:rsidP="006B6A2C">
            <w:pPr>
              <w:spacing w:line="240" w:lineRule="auto"/>
              <w:jc w:val="center"/>
              <w:rPr>
                <w:rFonts w:eastAsia="Times New Roman" w:cs="Times New Roman"/>
                <w:color w:val="000000"/>
              </w:rPr>
            </w:pPr>
            <w:r>
              <w:rPr>
                <w:rFonts w:eastAsia="Times New Roman" w:cs="Times New Roman"/>
                <w:color w:val="000000"/>
              </w:rPr>
              <w:t>1794</w:t>
            </w:r>
          </w:p>
        </w:tc>
        <w:tc>
          <w:tcPr>
            <w:tcW w:w="1270" w:type="dxa"/>
            <w:tcBorders>
              <w:top w:val="nil"/>
              <w:left w:val="nil"/>
              <w:bottom w:val="nil"/>
              <w:right w:val="nil"/>
            </w:tcBorders>
            <w:shd w:val="clear" w:color="auto" w:fill="auto"/>
            <w:noWrap/>
            <w:vAlign w:val="bottom"/>
            <w:hideMark/>
          </w:tcPr>
          <w:p w14:paraId="16D3B2DF"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3.56</w:t>
            </w:r>
          </w:p>
        </w:tc>
        <w:tc>
          <w:tcPr>
            <w:tcW w:w="1013" w:type="dxa"/>
            <w:tcBorders>
              <w:top w:val="nil"/>
              <w:left w:val="nil"/>
              <w:bottom w:val="nil"/>
              <w:right w:val="nil"/>
            </w:tcBorders>
            <w:shd w:val="clear" w:color="auto" w:fill="auto"/>
            <w:noWrap/>
            <w:vAlign w:val="bottom"/>
            <w:hideMark/>
          </w:tcPr>
          <w:p w14:paraId="5281C531"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0.1688</w:t>
            </w:r>
          </w:p>
        </w:tc>
        <w:tc>
          <w:tcPr>
            <w:tcW w:w="456" w:type="dxa"/>
            <w:tcBorders>
              <w:top w:val="nil"/>
              <w:left w:val="nil"/>
              <w:bottom w:val="nil"/>
              <w:right w:val="nil"/>
            </w:tcBorders>
            <w:shd w:val="clear" w:color="auto" w:fill="auto"/>
            <w:noWrap/>
            <w:vAlign w:val="bottom"/>
            <w:hideMark/>
          </w:tcPr>
          <w:p w14:paraId="5776BAC5"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6</w:t>
            </w:r>
          </w:p>
        </w:tc>
      </w:tr>
      <w:tr w:rsidR="006B6A2C" w:rsidRPr="006B6A2C" w14:paraId="23000440" w14:textId="77777777" w:rsidTr="00BF1F03">
        <w:trPr>
          <w:trHeight w:val="450"/>
          <w:jc w:val="center"/>
        </w:trPr>
        <w:tc>
          <w:tcPr>
            <w:tcW w:w="1290" w:type="dxa"/>
            <w:tcBorders>
              <w:top w:val="nil"/>
              <w:left w:val="nil"/>
              <w:bottom w:val="nil"/>
              <w:right w:val="nil"/>
            </w:tcBorders>
            <w:shd w:val="clear" w:color="auto" w:fill="auto"/>
            <w:noWrap/>
            <w:vAlign w:val="bottom"/>
            <w:hideMark/>
          </w:tcPr>
          <w:p w14:paraId="6141051E" w14:textId="77777777" w:rsidR="006B6A2C" w:rsidRPr="006B6A2C" w:rsidRDefault="006B6A2C" w:rsidP="006B6A2C">
            <w:pPr>
              <w:spacing w:line="240" w:lineRule="auto"/>
              <w:rPr>
                <w:rFonts w:eastAsia="Times New Roman" w:cs="Times New Roman"/>
                <w:color w:val="000000"/>
              </w:rPr>
            </w:pPr>
          </w:p>
        </w:tc>
        <w:tc>
          <w:tcPr>
            <w:tcW w:w="2860" w:type="dxa"/>
            <w:tcBorders>
              <w:top w:val="nil"/>
              <w:left w:val="nil"/>
              <w:bottom w:val="nil"/>
              <w:right w:val="nil"/>
            </w:tcBorders>
            <w:shd w:val="clear" w:color="auto" w:fill="auto"/>
            <w:noWrap/>
            <w:vAlign w:val="center"/>
            <w:hideMark/>
          </w:tcPr>
          <w:p w14:paraId="166E4384" w14:textId="77777777" w:rsidR="006B6A2C" w:rsidRPr="006B6A2C" w:rsidRDefault="006B6A2C" w:rsidP="00BF1F03">
            <w:pPr>
              <w:spacing w:line="240" w:lineRule="auto"/>
              <w:jc w:val="center"/>
              <w:rPr>
                <w:rFonts w:eastAsia="Times New Roman" w:cs="Times New Roman"/>
                <w:iCs/>
                <w:color w:val="000000"/>
              </w:rPr>
            </w:pPr>
            <w:r w:rsidRPr="006B6A2C">
              <w:rPr>
                <w:rFonts w:eastAsia="Times New Roman" w:cs="Times New Roman"/>
                <w:iCs/>
                <w:color w:val="000000"/>
              </w:rPr>
              <w:t>Distance only (base model)</w:t>
            </w:r>
          </w:p>
        </w:tc>
        <w:tc>
          <w:tcPr>
            <w:tcW w:w="996" w:type="dxa"/>
            <w:tcBorders>
              <w:top w:val="nil"/>
              <w:left w:val="nil"/>
              <w:bottom w:val="nil"/>
              <w:right w:val="nil"/>
            </w:tcBorders>
            <w:shd w:val="clear" w:color="auto" w:fill="auto"/>
            <w:noWrap/>
            <w:vAlign w:val="center"/>
            <w:hideMark/>
          </w:tcPr>
          <w:p w14:paraId="1F20E84F" w14:textId="77777777" w:rsidR="006B6A2C" w:rsidRPr="006B6A2C" w:rsidRDefault="00854E90" w:rsidP="00BF1F03">
            <w:pPr>
              <w:spacing w:line="240" w:lineRule="auto"/>
              <w:jc w:val="center"/>
              <w:rPr>
                <w:rFonts w:eastAsia="Times New Roman" w:cs="Times New Roman"/>
                <w:iCs/>
                <w:color w:val="000000"/>
              </w:rPr>
            </w:pPr>
            <w:r>
              <w:rPr>
                <w:rFonts w:eastAsia="Times New Roman" w:cs="Times New Roman"/>
                <w:iCs/>
                <w:color w:val="000000"/>
              </w:rPr>
              <w:t>179</w:t>
            </w:r>
            <w:r w:rsidR="00C949EA">
              <w:rPr>
                <w:rFonts w:eastAsia="Times New Roman" w:cs="Times New Roman"/>
                <w:iCs/>
                <w:color w:val="000000"/>
              </w:rPr>
              <w:t>3</w:t>
            </w:r>
          </w:p>
        </w:tc>
        <w:tc>
          <w:tcPr>
            <w:tcW w:w="1270" w:type="dxa"/>
            <w:tcBorders>
              <w:top w:val="nil"/>
              <w:left w:val="nil"/>
              <w:bottom w:val="nil"/>
              <w:right w:val="nil"/>
            </w:tcBorders>
            <w:shd w:val="clear" w:color="auto" w:fill="auto"/>
            <w:noWrap/>
            <w:vAlign w:val="center"/>
            <w:hideMark/>
          </w:tcPr>
          <w:p w14:paraId="4C7CF1DF" w14:textId="77777777" w:rsidR="006B6A2C" w:rsidRPr="006B6A2C" w:rsidRDefault="00FD497A" w:rsidP="00BF1F03">
            <w:pPr>
              <w:spacing w:line="240" w:lineRule="auto"/>
              <w:jc w:val="center"/>
              <w:rPr>
                <w:rFonts w:eastAsia="Times New Roman" w:cs="Times New Roman"/>
                <w:iCs/>
                <w:color w:val="000000"/>
              </w:rPr>
            </w:pPr>
            <w:r>
              <w:rPr>
                <w:rFonts w:eastAsia="Times New Roman" w:cs="Times New Roman"/>
                <w:iCs/>
                <w:color w:val="000000"/>
              </w:rPr>
              <w:t>-</w:t>
            </w:r>
          </w:p>
        </w:tc>
        <w:tc>
          <w:tcPr>
            <w:tcW w:w="1013" w:type="dxa"/>
            <w:tcBorders>
              <w:top w:val="nil"/>
              <w:left w:val="nil"/>
              <w:bottom w:val="nil"/>
              <w:right w:val="nil"/>
            </w:tcBorders>
            <w:shd w:val="clear" w:color="auto" w:fill="auto"/>
            <w:noWrap/>
            <w:vAlign w:val="center"/>
            <w:hideMark/>
          </w:tcPr>
          <w:p w14:paraId="7057C350" w14:textId="77777777" w:rsidR="006B6A2C" w:rsidRPr="006B6A2C" w:rsidRDefault="00FD497A" w:rsidP="00BF1F03">
            <w:pPr>
              <w:spacing w:line="240" w:lineRule="auto"/>
              <w:jc w:val="center"/>
              <w:rPr>
                <w:rFonts w:eastAsia="Times New Roman" w:cs="Times New Roman"/>
                <w:iCs/>
                <w:color w:val="000000"/>
              </w:rPr>
            </w:pPr>
            <w:r>
              <w:rPr>
                <w:rFonts w:eastAsia="Times New Roman" w:cs="Times New Roman"/>
                <w:iCs/>
                <w:color w:val="000000"/>
              </w:rPr>
              <w:t>-</w:t>
            </w:r>
          </w:p>
        </w:tc>
        <w:tc>
          <w:tcPr>
            <w:tcW w:w="456" w:type="dxa"/>
            <w:tcBorders>
              <w:top w:val="nil"/>
              <w:left w:val="nil"/>
              <w:bottom w:val="nil"/>
              <w:right w:val="nil"/>
            </w:tcBorders>
            <w:shd w:val="clear" w:color="auto" w:fill="auto"/>
            <w:noWrap/>
            <w:vAlign w:val="center"/>
            <w:hideMark/>
          </w:tcPr>
          <w:p w14:paraId="71ECC2F4" w14:textId="77777777" w:rsidR="006B6A2C" w:rsidRPr="006B6A2C" w:rsidRDefault="006B6A2C" w:rsidP="00BF1F03">
            <w:pPr>
              <w:spacing w:line="240" w:lineRule="auto"/>
              <w:jc w:val="center"/>
              <w:rPr>
                <w:rFonts w:eastAsia="Times New Roman" w:cs="Times New Roman"/>
                <w:iCs/>
                <w:color w:val="000000"/>
              </w:rPr>
            </w:pPr>
            <w:r w:rsidRPr="006B6A2C">
              <w:rPr>
                <w:rFonts w:eastAsia="Times New Roman" w:cs="Times New Roman"/>
                <w:iCs/>
                <w:color w:val="000000"/>
              </w:rPr>
              <w:t>4</w:t>
            </w:r>
          </w:p>
        </w:tc>
      </w:tr>
      <w:tr w:rsidR="006B6A2C" w:rsidRPr="006B6A2C" w14:paraId="6DFDE7EA" w14:textId="77777777" w:rsidTr="006B6A2C">
        <w:trPr>
          <w:trHeight w:val="315"/>
          <w:jc w:val="center"/>
        </w:trPr>
        <w:tc>
          <w:tcPr>
            <w:tcW w:w="1290" w:type="dxa"/>
            <w:tcBorders>
              <w:top w:val="nil"/>
              <w:left w:val="nil"/>
              <w:bottom w:val="nil"/>
              <w:right w:val="nil"/>
            </w:tcBorders>
            <w:shd w:val="clear" w:color="auto" w:fill="auto"/>
            <w:noWrap/>
            <w:vAlign w:val="bottom"/>
            <w:hideMark/>
          </w:tcPr>
          <w:p w14:paraId="52AFDD98" w14:textId="77777777" w:rsidR="006B6A2C" w:rsidRPr="006B6A2C" w:rsidRDefault="006B6A2C" w:rsidP="006B6A2C">
            <w:pPr>
              <w:spacing w:line="240" w:lineRule="auto"/>
              <w:rPr>
                <w:rFonts w:eastAsia="Times New Roman" w:cs="Times New Roman"/>
                <w:color w:val="000000"/>
              </w:rPr>
            </w:pPr>
          </w:p>
        </w:tc>
        <w:tc>
          <w:tcPr>
            <w:tcW w:w="2860" w:type="dxa"/>
            <w:tcBorders>
              <w:top w:val="nil"/>
              <w:left w:val="nil"/>
              <w:bottom w:val="nil"/>
              <w:right w:val="nil"/>
            </w:tcBorders>
            <w:shd w:val="clear" w:color="auto" w:fill="auto"/>
            <w:noWrap/>
            <w:vAlign w:val="bottom"/>
            <w:hideMark/>
          </w:tcPr>
          <w:p w14:paraId="3FD501F6"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 Channel width</w:t>
            </w:r>
          </w:p>
        </w:tc>
        <w:tc>
          <w:tcPr>
            <w:tcW w:w="996" w:type="dxa"/>
            <w:tcBorders>
              <w:top w:val="nil"/>
              <w:left w:val="nil"/>
              <w:bottom w:val="nil"/>
              <w:right w:val="nil"/>
            </w:tcBorders>
            <w:shd w:val="clear" w:color="auto" w:fill="auto"/>
            <w:noWrap/>
            <w:vAlign w:val="bottom"/>
            <w:hideMark/>
          </w:tcPr>
          <w:p w14:paraId="69B909DD" w14:textId="77777777" w:rsidR="006B6A2C" w:rsidRPr="006B6A2C" w:rsidRDefault="00C949EA" w:rsidP="006B6A2C">
            <w:pPr>
              <w:spacing w:line="240" w:lineRule="auto"/>
              <w:jc w:val="center"/>
              <w:rPr>
                <w:rFonts w:eastAsia="Times New Roman" w:cs="Times New Roman"/>
                <w:color w:val="000000"/>
              </w:rPr>
            </w:pPr>
            <w:r>
              <w:rPr>
                <w:rFonts w:eastAsia="Times New Roman" w:cs="Times New Roman"/>
                <w:color w:val="000000"/>
              </w:rPr>
              <w:t>1792</w:t>
            </w:r>
          </w:p>
        </w:tc>
        <w:tc>
          <w:tcPr>
            <w:tcW w:w="1270" w:type="dxa"/>
            <w:tcBorders>
              <w:top w:val="nil"/>
              <w:left w:val="nil"/>
              <w:bottom w:val="nil"/>
              <w:right w:val="nil"/>
            </w:tcBorders>
            <w:shd w:val="clear" w:color="auto" w:fill="auto"/>
            <w:noWrap/>
            <w:vAlign w:val="bottom"/>
            <w:hideMark/>
          </w:tcPr>
          <w:p w14:paraId="7ABC58C5"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3.28</w:t>
            </w:r>
          </w:p>
        </w:tc>
        <w:tc>
          <w:tcPr>
            <w:tcW w:w="1013" w:type="dxa"/>
            <w:tcBorders>
              <w:top w:val="nil"/>
              <w:left w:val="nil"/>
              <w:bottom w:val="nil"/>
              <w:right w:val="nil"/>
            </w:tcBorders>
            <w:shd w:val="clear" w:color="auto" w:fill="auto"/>
            <w:noWrap/>
            <w:vAlign w:val="bottom"/>
            <w:hideMark/>
          </w:tcPr>
          <w:p w14:paraId="26A67694"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0.0702</w:t>
            </w:r>
          </w:p>
        </w:tc>
        <w:tc>
          <w:tcPr>
            <w:tcW w:w="456" w:type="dxa"/>
            <w:tcBorders>
              <w:top w:val="nil"/>
              <w:left w:val="nil"/>
              <w:bottom w:val="nil"/>
              <w:right w:val="nil"/>
            </w:tcBorders>
            <w:shd w:val="clear" w:color="auto" w:fill="auto"/>
            <w:noWrap/>
            <w:vAlign w:val="bottom"/>
            <w:hideMark/>
          </w:tcPr>
          <w:p w14:paraId="5B1FCCBA"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5</w:t>
            </w:r>
          </w:p>
        </w:tc>
      </w:tr>
      <w:tr w:rsidR="006B6A2C" w:rsidRPr="006B6A2C" w14:paraId="6EA430EE" w14:textId="77777777" w:rsidTr="006B6A2C">
        <w:trPr>
          <w:trHeight w:val="315"/>
          <w:jc w:val="center"/>
        </w:trPr>
        <w:tc>
          <w:tcPr>
            <w:tcW w:w="1290" w:type="dxa"/>
            <w:tcBorders>
              <w:top w:val="nil"/>
              <w:left w:val="nil"/>
              <w:bottom w:val="nil"/>
              <w:right w:val="nil"/>
            </w:tcBorders>
            <w:shd w:val="clear" w:color="auto" w:fill="auto"/>
            <w:noWrap/>
            <w:vAlign w:val="bottom"/>
            <w:hideMark/>
          </w:tcPr>
          <w:p w14:paraId="40B6EEE0" w14:textId="77777777" w:rsidR="006B6A2C" w:rsidRPr="006B6A2C" w:rsidRDefault="006B6A2C" w:rsidP="006B6A2C">
            <w:pPr>
              <w:spacing w:line="240" w:lineRule="auto"/>
              <w:rPr>
                <w:rFonts w:eastAsia="Times New Roman" w:cs="Times New Roman"/>
                <w:color w:val="000000"/>
              </w:rPr>
            </w:pPr>
          </w:p>
        </w:tc>
        <w:tc>
          <w:tcPr>
            <w:tcW w:w="2860" w:type="dxa"/>
            <w:tcBorders>
              <w:top w:val="nil"/>
              <w:left w:val="nil"/>
              <w:bottom w:val="nil"/>
              <w:right w:val="nil"/>
            </w:tcBorders>
            <w:shd w:val="clear" w:color="auto" w:fill="auto"/>
            <w:noWrap/>
            <w:vAlign w:val="bottom"/>
            <w:hideMark/>
          </w:tcPr>
          <w:p w14:paraId="44F6CC62"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 Study region</w:t>
            </w:r>
          </w:p>
        </w:tc>
        <w:tc>
          <w:tcPr>
            <w:tcW w:w="996" w:type="dxa"/>
            <w:tcBorders>
              <w:top w:val="nil"/>
              <w:left w:val="nil"/>
              <w:bottom w:val="nil"/>
              <w:right w:val="nil"/>
            </w:tcBorders>
            <w:shd w:val="clear" w:color="auto" w:fill="auto"/>
            <w:noWrap/>
            <w:vAlign w:val="bottom"/>
            <w:hideMark/>
          </w:tcPr>
          <w:p w14:paraId="4B0BB09B" w14:textId="77777777" w:rsidR="006B6A2C" w:rsidRPr="006B6A2C" w:rsidRDefault="00C949EA" w:rsidP="006B6A2C">
            <w:pPr>
              <w:spacing w:line="240" w:lineRule="auto"/>
              <w:jc w:val="center"/>
              <w:rPr>
                <w:rFonts w:eastAsia="Times New Roman" w:cs="Times New Roman"/>
                <w:color w:val="000000"/>
              </w:rPr>
            </w:pPr>
            <w:r>
              <w:rPr>
                <w:rFonts w:eastAsia="Times New Roman" w:cs="Times New Roman"/>
                <w:color w:val="000000"/>
              </w:rPr>
              <w:t>1791</w:t>
            </w:r>
          </w:p>
        </w:tc>
        <w:tc>
          <w:tcPr>
            <w:tcW w:w="1270" w:type="dxa"/>
            <w:tcBorders>
              <w:top w:val="nil"/>
              <w:left w:val="nil"/>
              <w:bottom w:val="nil"/>
              <w:right w:val="nil"/>
            </w:tcBorders>
            <w:shd w:val="clear" w:color="auto" w:fill="auto"/>
            <w:noWrap/>
            <w:vAlign w:val="bottom"/>
            <w:hideMark/>
          </w:tcPr>
          <w:p w14:paraId="1A82FE75"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14.14</w:t>
            </w:r>
          </w:p>
        </w:tc>
        <w:tc>
          <w:tcPr>
            <w:tcW w:w="1013" w:type="dxa"/>
            <w:tcBorders>
              <w:top w:val="nil"/>
              <w:left w:val="nil"/>
              <w:bottom w:val="nil"/>
              <w:right w:val="nil"/>
            </w:tcBorders>
            <w:shd w:val="clear" w:color="auto" w:fill="auto"/>
            <w:noWrap/>
            <w:vAlign w:val="bottom"/>
            <w:hideMark/>
          </w:tcPr>
          <w:p w14:paraId="2E68814F" w14:textId="77777777" w:rsidR="006B6A2C" w:rsidRPr="006B6A2C" w:rsidRDefault="006B6A2C" w:rsidP="006B6A2C">
            <w:pPr>
              <w:spacing w:line="240" w:lineRule="auto"/>
              <w:jc w:val="center"/>
              <w:rPr>
                <w:rFonts w:eastAsia="Times New Roman" w:cs="Times New Roman"/>
                <w:b/>
                <w:bCs/>
                <w:color w:val="000000"/>
              </w:rPr>
            </w:pPr>
            <w:r w:rsidRPr="006B6A2C">
              <w:rPr>
                <w:rFonts w:eastAsia="Times New Roman" w:cs="Times New Roman"/>
                <w:b/>
                <w:bCs/>
                <w:color w:val="000000"/>
              </w:rPr>
              <w:t>0.0281</w:t>
            </w:r>
          </w:p>
        </w:tc>
        <w:tc>
          <w:tcPr>
            <w:tcW w:w="456" w:type="dxa"/>
            <w:tcBorders>
              <w:top w:val="nil"/>
              <w:left w:val="nil"/>
              <w:bottom w:val="nil"/>
              <w:right w:val="nil"/>
            </w:tcBorders>
            <w:shd w:val="clear" w:color="auto" w:fill="auto"/>
            <w:noWrap/>
            <w:vAlign w:val="bottom"/>
            <w:hideMark/>
          </w:tcPr>
          <w:p w14:paraId="7A356D04"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10</w:t>
            </w:r>
          </w:p>
        </w:tc>
      </w:tr>
      <w:tr w:rsidR="006B6A2C" w:rsidRPr="006B6A2C" w14:paraId="5F07E6EF" w14:textId="77777777" w:rsidTr="006B6A2C">
        <w:trPr>
          <w:trHeight w:val="315"/>
          <w:jc w:val="center"/>
        </w:trPr>
        <w:tc>
          <w:tcPr>
            <w:tcW w:w="1290" w:type="dxa"/>
            <w:tcBorders>
              <w:top w:val="nil"/>
              <w:left w:val="nil"/>
              <w:bottom w:val="nil"/>
              <w:right w:val="nil"/>
            </w:tcBorders>
            <w:shd w:val="clear" w:color="auto" w:fill="auto"/>
            <w:noWrap/>
            <w:vAlign w:val="bottom"/>
            <w:hideMark/>
          </w:tcPr>
          <w:p w14:paraId="2BF60BAE" w14:textId="77777777" w:rsidR="006B6A2C" w:rsidRPr="006B6A2C" w:rsidRDefault="006B6A2C" w:rsidP="006B6A2C">
            <w:pPr>
              <w:spacing w:line="240" w:lineRule="auto"/>
              <w:rPr>
                <w:rFonts w:eastAsia="Times New Roman" w:cs="Times New Roman"/>
                <w:color w:val="000000"/>
              </w:rPr>
            </w:pPr>
          </w:p>
        </w:tc>
        <w:tc>
          <w:tcPr>
            <w:tcW w:w="2860" w:type="dxa"/>
            <w:tcBorders>
              <w:top w:val="nil"/>
              <w:left w:val="nil"/>
              <w:bottom w:val="nil"/>
              <w:right w:val="nil"/>
            </w:tcBorders>
            <w:shd w:val="clear" w:color="auto" w:fill="auto"/>
            <w:noWrap/>
            <w:vAlign w:val="bottom"/>
            <w:hideMark/>
          </w:tcPr>
          <w:p w14:paraId="192AD75F"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 Bank type</w:t>
            </w:r>
          </w:p>
        </w:tc>
        <w:tc>
          <w:tcPr>
            <w:tcW w:w="996" w:type="dxa"/>
            <w:tcBorders>
              <w:top w:val="nil"/>
              <w:left w:val="nil"/>
              <w:bottom w:val="nil"/>
              <w:right w:val="nil"/>
            </w:tcBorders>
            <w:shd w:val="clear" w:color="auto" w:fill="auto"/>
            <w:noWrap/>
            <w:vAlign w:val="bottom"/>
            <w:hideMark/>
          </w:tcPr>
          <w:p w14:paraId="1B952417" w14:textId="77777777" w:rsidR="006B6A2C" w:rsidRPr="006B6A2C" w:rsidRDefault="00C949EA" w:rsidP="006B6A2C">
            <w:pPr>
              <w:spacing w:line="240" w:lineRule="auto"/>
              <w:jc w:val="center"/>
              <w:rPr>
                <w:rFonts w:eastAsia="Times New Roman" w:cs="Times New Roman"/>
                <w:color w:val="000000"/>
              </w:rPr>
            </w:pPr>
            <w:r>
              <w:rPr>
                <w:rFonts w:eastAsia="Times New Roman" w:cs="Times New Roman"/>
                <w:color w:val="000000"/>
              </w:rPr>
              <w:t>1791</w:t>
            </w:r>
          </w:p>
        </w:tc>
        <w:tc>
          <w:tcPr>
            <w:tcW w:w="1270" w:type="dxa"/>
            <w:tcBorders>
              <w:top w:val="nil"/>
              <w:left w:val="nil"/>
              <w:bottom w:val="nil"/>
              <w:right w:val="nil"/>
            </w:tcBorders>
            <w:shd w:val="clear" w:color="auto" w:fill="auto"/>
            <w:noWrap/>
            <w:vAlign w:val="bottom"/>
            <w:hideMark/>
          </w:tcPr>
          <w:p w14:paraId="43965242"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8.19</w:t>
            </w:r>
          </w:p>
        </w:tc>
        <w:tc>
          <w:tcPr>
            <w:tcW w:w="1013" w:type="dxa"/>
            <w:tcBorders>
              <w:top w:val="nil"/>
              <w:left w:val="nil"/>
              <w:bottom w:val="nil"/>
              <w:right w:val="nil"/>
            </w:tcBorders>
            <w:shd w:val="clear" w:color="auto" w:fill="auto"/>
            <w:noWrap/>
            <w:vAlign w:val="bottom"/>
            <w:hideMark/>
          </w:tcPr>
          <w:p w14:paraId="78DE87E3" w14:textId="77777777" w:rsidR="006B6A2C" w:rsidRPr="006B6A2C" w:rsidRDefault="006B6A2C" w:rsidP="006B6A2C">
            <w:pPr>
              <w:spacing w:line="240" w:lineRule="auto"/>
              <w:jc w:val="center"/>
              <w:rPr>
                <w:rFonts w:eastAsia="Times New Roman" w:cs="Times New Roman"/>
                <w:b/>
                <w:bCs/>
                <w:color w:val="000000"/>
              </w:rPr>
            </w:pPr>
            <w:r w:rsidRPr="006B6A2C">
              <w:rPr>
                <w:rFonts w:eastAsia="Times New Roman" w:cs="Times New Roman"/>
                <w:b/>
                <w:bCs/>
                <w:color w:val="000000"/>
              </w:rPr>
              <w:t>0.0423</w:t>
            </w:r>
          </w:p>
        </w:tc>
        <w:tc>
          <w:tcPr>
            <w:tcW w:w="456" w:type="dxa"/>
            <w:tcBorders>
              <w:top w:val="nil"/>
              <w:left w:val="nil"/>
              <w:bottom w:val="nil"/>
              <w:right w:val="nil"/>
            </w:tcBorders>
            <w:shd w:val="clear" w:color="auto" w:fill="auto"/>
            <w:noWrap/>
            <w:vAlign w:val="bottom"/>
            <w:hideMark/>
          </w:tcPr>
          <w:p w14:paraId="0C100E79"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7</w:t>
            </w:r>
          </w:p>
        </w:tc>
      </w:tr>
      <w:tr w:rsidR="006B6A2C" w:rsidRPr="006B6A2C" w14:paraId="7E11371F" w14:textId="77777777" w:rsidTr="006B6A2C">
        <w:trPr>
          <w:trHeight w:val="315"/>
          <w:jc w:val="center"/>
        </w:trPr>
        <w:tc>
          <w:tcPr>
            <w:tcW w:w="1290" w:type="dxa"/>
            <w:tcBorders>
              <w:top w:val="nil"/>
              <w:left w:val="nil"/>
              <w:bottom w:val="nil"/>
              <w:right w:val="nil"/>
            </w:tcBorders>
            <w:shd w:val="clear" w:color="auto" w:fill="auto"/>
            <w:noWrap/>
            <w:vAlign w:val="bottom"/>
            <w:hideMark/>
          </w:tcPr>
          <w:p w14:paraId="4D335AC1" w14:textId="77777777" w:rsidR="006B6A2C" w:rsidRPr="006B6A2C" w:rsidRDefault="006B6A2C" w:rsidP="006B6A2C">
            <w:pPr>
              <w:spacing w:line="240" w:lineRule="auto"/>
              <w:rPr>
                <w:rFonts w:eastAsia="Times New Roman" w:cs="Times New Roman"/>
                <w:color w:val="000000"/>
              </w:rPr>
            </w:pPr>
          </w:p>
        </w:tc>
        <w:tc>
          <w:tcPr>
            <w:tcW w:w="2860" w:type="dxa"/>
            <w:tcBorders>
              <w:top w:val="nil"/>
              <w:left w:val="nil"/>
              <w:bottom w:val="nil"/>
              <w:right w:val="nil"/>
            </w:tcBorders>
            <w:shd w:val="clear" w:color="auto" w:fill="auto"/>
            <w:noWrap/>
            <w:vAlign w:val="bottom"/>
            <w:hideMark/>
          </w:tcPr>
          <w:p w14:paraId="462D8896"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 Stream order</w:t>
            </w:r>
          </w:p>
        </w:tc>
        <w:tc>
          <w:tcPr>
            <w:tcW w:w="996" w:type="dxa"/>
            <w:tcBorders>
              <w:top w:val="nil"/>
              <w:left w:val="nil"/>
              <w:bottom w:val="nil"/>
              <w:right w:val="nil"/>
            </w:tcBorders>
            <w:shd w:val="clear" w:color="auto" w:fill="auto"/>
            <w:noWrap/>
            <w:vAlign w:val="bottom"/>
            <w:hideMark/>
          </w:tcPr>
          <w:p w14:paraId="5BDDC09A" w14:textId="77777777" w:rsidR="006B6A2C" w:rsidRPr="006B6A2C" w:rsidRDefault="00C949EA" w:rsidP="006B6A2C">
            <w:pPr>
              <w:spacing w:line="240" w:lineRule="auto"/>
              <w:jc w:val="center"/>
              <w:rPr>
                <w:rFonts w:eastAsia="Times New Roman" w:cs="Times New Roman"/>
                <w:color w:val="000000"/>
              </w:rPr>
            </w:pPr>
            <w:r>
              <w:rPr>
                <w:rFonts w:eastAsia="Times New Roman" w:cs="Times New Roman"/>
                <w:color w:val="000000"/>
              </w:rPr>
              <w:t>1790</w:t>
            </w:r>
          </w:p>
        </w:tc>
        <w:tc>
          <w:tcPr>
            <w:tcW w:w="1270" w:type="dxa"/>
            <w:tcBorders>
              <w:top w:val="nil"/>
              <w:left w:val="nil"/>
              <w:bottom w:val="nil"/>
              <w:right w:val="nil"/>
            </w:tcBorders>
            <w:shd w:val="clear" w:color="auto" w:fill="auto"/>
            <w:noWrap/>
            <w:vAlign w:val="bottom"/>
            <w:hideMark/>
          </w:tcPr>
          <w:p w14:paraId="6532B32D"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14.83</w:t>
            </w:r>
          </w:p>
        </w:tc>
        <w:tc>
          <w:tcPr>
            <w:tcW w:w="1013" w:type="dxa"/>
            <w:tcBorders>
              <w:top w:val="nil"/>
              <w:left w:val="nil"/>
              <w:bottom w:val="nil"/>
              <w:right w:val="nil"/>
            </w:tcBorders>
            <w:shd w:val="clear" w:color="auto" w:fill="auto"/>
            <w:noWrap/>
            <w:vAlign w:val="bottom"/>
            <w:hideMark/>
          </w:tcPr>
          <w:p w14:paraId="6510C061" w14:textId="77777777" w:rsidR="006B6A2C" w:rsidRPr="006B6A2C" w:rsidRDefault="006B6A2C" w:rsidP="006B6A2C">
            <w:pPr>
              <w:spacing w:line="240" w:lineRule="auto"/>
              <w:jc w:val="center"/>
              <w:rPr>
                <w:rFonts w:eastAsia="Times New Roman" w:cs="Times New Roman"/>
                <w:b/>
                <w:bCs/>
                <w:color w:val="000000"/>
              </w:rPr>
            </w:pPr>
            <w:r w:rsidRPr="006B6A2C">
              <w:rPr>
                <w:rFonts w:eastAsia="Times New Roman" w:cs="Times New Roman"/>
                <w:b/>
                <w:bCs/>
                <w:color w:val="000000"/>
              </w:rPr>
              <w:t>0.0216</w:t>
            </w:r>
          </w:p>
        </w:tc>
        <w:tc>
          <w:tcPr>
            <w:tcW w:w="456" w:type="dxa"/>
            <w:tcBorders>
              <w:top w:val="nil"/>
              <w:left w:val="nil"/>
              <w:bottom w:val="nil"/>
              <w:right w:val="nil"/>
            </w:tcBorders>
            <w:shd w:val="clear" w:color="auto" w:fill="auto"/>
            <w:noWrap/>
            <w:vAlign w:val="bottom"/>
            <w:hideMark/>
          </w:tcPr>
          <w:p w14:paraId="4EB12CD1"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7</w:t>
            </w:r>
          </w:p>
        </w:tc>
      </w:tr>
      <w:tr w:rsidR="006B6A2C" w:rsidRPr="006B6A2C" w14:paraId="2D355FDE" w14:textId="77777777" w:rsidTr="00FD497A">
        <w:trPr>
          <w:trHeight w:val="360"/>
          <w:jc w:val="center"/>
        </w:trPr>
        <w:tc>
          <w:tcPr>
            <w:tcW w:w="1290" w:type="dxa"/>
            <w:tcBorders>
              <w:top w:val="nil"/>
              <w:left w:val="nil"/>
              <w:bottom w:val="single" w:sz="4" w:space="0" w:color="auto"/>
              <w:right w:val="nil"/>
            </w:tcBorders>
            <w:shd w:val="clear" w:color="auto" w:fill="auto"/>
            <w:noWrap/>
            <w:vAlign w:val="bottom"/>
            <w:hideMark/>
          </w:tcPr>
          <w:p w14:paraId="757CA15C"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 </w:t>
            </w:r>
          </w:p>
        </w:tc>
        <w:tc>
          <w:tcPr>
            <w:tcW w:w="2860" w:type="dxa"/>
            <w:tcBorders>
              <w:top w:val="nil"/>
              <w:left w:val="nil"/>
              <w:bottom w:val="single" w:sz="4" w:space="0" w:color="auto"/>
              <w:right w:val="nil"/>
            </w:tcBorders>
            <w:shd w:val="clear" w:color="auto" w:fill="auto"/>
            <w:noWrap/>
            <w:hideMark/>
          </w:tcPr>
          <w:p w14:paraId="4947456D" w14:textId="77777777" w:rsidR="006B6A2C" w:rsidRPr="006B6A2C" w:rsidRDefault="006B6A2C" w:rsidP="00FD497A">
            <w:pPr>
              <w:spacing w:line="240" w:lineRule="auto"/>
              <w:rPr>
                <w:rFonts w:eastAsia="Times New Roman" w:cs="Times New Roman"/>
                <w:color w:val="000000"/>
              </w:rPr>
            </w:pPr>
            <w:r w:rsidRPr="006B6A2C">
              <w:rPr>
                <w:rFonts w:eastAsia="Times New Roman" w:cs="Times New Roman"/>
                <w:color w:val="000000"/>
              </w:rPr>
              <w:t>* Predator group</w:t>
            </w:r>
          </w:p>
        </w:tc>
        <w:tc>
          <w:tcPr>
            <w:tcW w:w="996" w:type="dxa"/>
            <w:tcBorders>
              <w:top w:val="nil"/>
              <w:left w:val="nil"/>
              <w:bottom w:val="single" w:sz="4" w:space="0" w:color="auto"/>
              <w:right w:val="nil"/>
            </w:tcBorders>
            <w:shd w:val="clear" w:color="auto" w:fill="auto"/>
            <w:noWrap/>
            <w:hideMark/>
          </w:tcPr>
          <w:p w14:paraId="4E3F3BF1" w14:textId="77777777" w:rsidR="006B6A2C" w:rsidRPr="006B6A2C" w:rsidRDefault="00C949EA" w:rsidP="00FD497A">
            <w:pPr>
              <w:spacing w:line="240" w:lineRule="auto"/>
              <w:jc w:val="center"/>
              <w:rPr>
                <w:rFonts w:eastAsia="Times New Roman" w:cs="Times New Roman"/>
                <w:color w:val="000000"/>
              </w:rPr>
            </w:pPr>
            <w:r>
              <w:rPr>
                <w:rFonts w:eastAsia="Times New Roman" w:cs="Times New Roman"/>
                <w:color w:val="000000"/>
              </w:rPr>
              <w:t>1749</w:t>
            </w:r>
          </w:p>
        </w:tc>
        <w:tc>
          <w:tcPr>
            <w:tcW w:w="1270" w:type="dxa"/>
            <w:tcBorders>
              <w:top w:val="nil"/>
              <w:left w:val="nil"/>
              <w:bottom w:val="single" w:sz="4" w:space="0" w:color="auto"/>
              <w:right w:val="nil"/>
            </w:tcBorders>
            <w:shd w:val="clear" w:color="auto" w:fill="auto"/>
            <w:noWrap/>
            <w:hideMark/>
          </w:tcPr>
          <w:p w14:paraId="6AEB621E" w14:textId="77777777" w:rsidR="006B6A2C" w:rsidRPr="006B6A2C" w:rsidRDefault="006B6A2C" w:rsidP="00FD497A">
            <w:pPr>
              <w:spacing w:line="240" w:lineRule="auto"/>
              <w:jc w:val="center"/>
              <w:rPr>
                <w:rFonts w:eastAsia="Times New Roman" w:cs="Times New Roman"/>
                <w:color w:val="000000"/>
              </w:rPr>
            </w:pPr>
            <w:r w:rsidRPr="006B6A2C">
              <w:rPr>
                <w:rFonts w:eastAsia="Times New Roman" w:cs="Times New Roman"/>
                <w:color w:val="000000"/>
              </w:rPr>
              <w:t>51.75</w:t>
            </w:r>
          </w:p>
        </w:tc>
        <w:tc>
          <w:tcPr>
            <w:tcW w:w="1013" w:type="dxa"/>
            <w:tcBorders>
              <w:top w:val="nil"/>
              <w:left w:val="nil"/>
              <w:bottom w:val="single" w:sz="4" w:space="0" w:color="auto"/>
              <w:right w:val="nil"/>
            </w:tcBorders>
            <w:shd w:val="clear" w:color="auto" w:fill="auto"/>
            <w:noWrap/>
            <w:hideMark/>
          </w:tcPr>
          <w:p w14:paraId="6320035F" w14:textId="77777777" w:rsidR="006B6A2C" w:rsidRPr="006B6A2C" w:rsidRDefault="006B6A2C" w:rsidP="00FD497A">
            <w:pPr>
              <w:spacing w:line="240" w:lineRule="auto"/>
              <w:jc w:val="center"/>
              <w:rPr>
                <w:rFonts w:eastAsia="Times New Roman" w:cs="Times New Roman"/>
                <w:b/>
                <w:bCs/>
                <w:color w:val="000000"/>
              </w:rPr>
            </w:pPr>
            <w:r w:rsidRPr="006B6A2C">
              <w:rPr>
                <w:rFonts w:eastAsia="Times New Roman" w:cs="Times New Roman"/>
                <w:b/>
                <w:bCs/>
                <w:color w:val="000000"/>
              </w:rPr>
              <w:t>&lt;0.0001</w:t>
            </w:r>
          </w:p>
        </w:tc>
        <w:tc>
          <w:tcPr>
            <w:tcW w:w="456" w:type="dxa"/>
            <w:tcBorders>
              <w:top w:val="nil"/>
              <w:left w:val="nil"/>
              <w:bottom w:val="single" w:sz="4" w:space="0" w:color="auto"/>
              <w:right w:val="nil"/>
            </w:tcBorders>
            <w:shd w:val="clear" w:color="auto" w:fill="auto"/>
            <w:noWrap/>
            <w:hideMark/>
          </w:tcPr>
          <w:p w14:paraId="5E2E31B2" w14:textId="77777777" w:rsidR="006B6A2C" w:rsidRPr="006B6A2C" w:rsidRDefault="006B6A2C" w:rsidP="00FD497A">
            <w:pPr>
              <w:spacing w:line="240" w:lineRule="auto"/>
              <w:jc w:val="center"/>
              <w:rPr>
                <w:rFonts w:eastAsia="Times New Roman" w:cs="Times New Roman"/>
                <w:color w:val="000000"/>
              </w:rPr>
            </w:pPr>
            <w:r w:rsidRPr="006B6A2C">
              <w:rPr>
                <w:rFonts w:eastAsia="Times New Roman" w:cs="Times New Roman"/>
                <w:color w:val="000000"/>
              </w:rPr>
              <w:t>8</w:t>
            </w:r>
          </w:p>
        </w:tc>
      </w:tr>
      <w:tr w:rsidR="006B6A2C" w:rsidRPr="006B6A2C" w14:paraId="5BF0F909" w14:textId="77777777" w:rsidTr="00FD497A">
        <w:trPr>
          <w:trHeight w:val="395"/>
          <w:jc w:val="center"/>
        </w:trPr>
        <w:tc>
          <w:tcPr>
            <w:tcW w:w="1290" w:type="dxa"/>
            <w:tcBorders>
              <w:top w:val="nil"/>
              <w:left w:val="nil"/>
              <w:bottom w:val="nil"/>
              <w:right w:val="nil"/>
            </w:tcBorders>
            <w:shd w:val="clear" w:color="auto" w:fill="auto"/>
            <w:noWrap/>
            <w:vAlign w:val="bottom"/>
            <w:hideMark/>
          </w:tcPr>
          <w:p w14:paraId="73AB9832"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Food web</w:t>
            </w:r>
          </w:p>
        </w:tc>
        <w:tc>
          <w:tcPr>
            <w:tcW w:w="2860" w:type="dxa"/>
            <w:tcBorders>
              <w:top w:val="nil"/>
              <w:left w:val="nil"/>
              <w:bottom w:val="nil"/>
              <w:right w:val="nil"/>
            </w:tcBorders>
            <w:shd w:val="clear" w:color="auto" w:fill="auto"/>
            <w:noWrap/>
            <w:vAlign w:val="bottom"/>
            <w:hideMark/>
          </w:tcPr>
          <w:p w14:paraId="18FA9A1F"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 Predator group</w:t>
            </w:r>
          </w:p>
        </w:tc>
        <w:tc>
          <w:tcPr>
            <w:tcW w:w="996" w:type="dxa"/>
            <w:tcBorders>
              <w:top w:val="nil"/>
              <w:left w:val="nil"/>
              <w:bottom w:val="nil"/>
              <w:right w:val="nil"/>
            </w:tcBorders>
            <w:shd w:val="clear" w:color="auto" w:fill="auto"/>
            <w:noWrap/>
            <w:vAlign w:val="bottom"/>
            <w:hideMark/>
          </w:tcPr>
          <w:p w14:paraId="60F756B9" w14:textId="77777777" w:rsidR="006B6A2C" w:rsidRPr="006B6A2C" w:rsidRDefault="00C949EA" w:rsidP="006B6A2C">
            <w:pPr>
              <w:spacing w:line="240" w:lineRule="auto"/>
              <w:jc w:val="center"/>
              <w:rPr>
                <w:rFonts w:eastAsia="Times New Roman" w:cs="Times New Roman"/>
                <w:color w:val="000000"/>
              </w:rPr>
            </w:pPr>
            <w:r>
              <w:rPr>
                <w:rFonts w:eastAsia="Times New Roman" w:cs="Times New Roman"/>
                <w:color w:val="000000"/>
              </w:rPr>
              <w:t>724</w:t>
            </w:r>
          </w:p>
        </w:tc>
        <w:tc>
          <w:tcPr>
            <w:tcW w:w="1270" w:type="dxa"/>
            <w:tcBorders>
              <w:top w:val="nil"/>
              <w:left w:val="nil"/>
              <w:bottom w:val="nil"/>
              <w:right w:val="nil"/>
            </w:tcBorders>
            <w:shd w:val="clear" w:color="auto" w:fill="auto"/>
            <w:noWrap/>
            <w:vAlign w:val="bottom"/>
            <w:hideMark/>
          </w:tcPr>
          <w:p w14:paraId="0BC6F1A5"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0.36</w:t>
            </w:r>
          </w:p>
        </w:tc>
        <w:tc>
          <w:tcPr>
            <w:tcW w:w="1013" w:type="dxa"/>
            <w:tcBorders>
              <w:top w:val="nil"/>
              <w:left w:val="nil"/>
              <w:bottom w:val="nil"/>
              <w:right w:val="nil"/>
            </w:tcBorders>
            <w:shd w:val="clear" w:color="auto" w:fill="auto"/>
            <w:noWrap/>
            <w:vAlign w:val="bottom"/>
            <w:hideMark/>
          </w:tcPr>
          <w:p w14:paraId="6A30F2C6"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0.8359</w:t>
            </w:r>
          </w:p>
        </w:tc>
        <w:tc>
          <w:tcPr>
            <w:tcW w:w="456" w:type="dxa"/>
            <w:tcBorders>
              <w:top w:val="nil"/>
              <w:left w:val="nil"/>
              <w:bottom w:val="nil"/>
              <w:right w:val="nil"/>
            </w:tcBorders>
            <w:shd w:val="clear" w:color="auto" w:fill="auto"/>
            <w:noWrap/>
            <w:vAlign w:val="bottom"/>
            <w:hideMark/>
          </w:tcPr>
          <w:p w14:paraId="72DE79BB"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6</w:t>
            </w:r>
          </w:p>
        </w:tc>
      </w:tr>
      <w:tr w:rsidR="006B6A2C" w:rsidRPr="006B6A2C" w14:paraId="375EBACA" w14:textId="77777777" w:rsidTr="006B6A2C">
        <w:trPr>
          <w:trHeight w:val="315"/>
          <w:jc w:val="center"/>
        </w:trPr>
        <w:tc>
          <w:tcPr>
            <w:tcW w:w="1290" w:type="dxa"/>
            <w:tcBorders>
              <w:top w:val="nil"/>
              <w:left w:val="nil"/>
              <w:bottom w:val="nil"/>
              <w:right w:val="nil"/>
            </w:tcBorders>
            <w:shd w:val="clear" w:color="auto" w:fill="auto"/>
            <w:noWrap/>
            <w:vAlign w:val="bottom"/>
            <w:hideMark/>
          </w:tcPr>
          <w:p w14:paraId="468EC315"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(isotopes)</w:t>
            </w:r>
          </w:p>
        </w:tc>
        <w:tc>
          <w:tcPr>
            <w:tcW w:w="2860" w:type="dxa"/>
            <w:tcBorders>
              <w:top w:val="nil"/>
              <w:left w:val="nil"/>
              <w:bottom w:val="nil"/>
              <w:right w:val="nil"/>
            </w:tcBorders>
            <w:shd w:val="clear" w:color="auto" w:fill="auto"/>
            <w:noWrap/>
            <w:vAlign w:val="bottom"/>
            <w:hideMark/>
          </w:tcPr>
          <w:p w14:paraId="6DDEDD49"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 Channel geomorphology</w:t>
            </w:r>
          </w:p>
        </w:tc>
        <w:tc>
          <w:tcPr>
            <w:tcW w:w="996" w:type="dxa"/>
            <w:tcBorders>
              <w:top w:val="nil"/>
              <w:left w:val="nil"/>
              <w:bottom w:val="nil"/>
              <w:right w:val="nil"/>
            </w:tcBorders>
            <w:shd w:val="clear" w:color="auto" w:fill="auto"/>
            <w:noWrap/>
            <w:vAlign w:val="bottom"/>
            <w:hideMark/>
          </w:tcPr>
          <w:p w14:paraId="19DC1F80" w14:textId="77777777" w:rsidR="006B6A2C" w:rsidRPr="006B6A2C" w:rsidRDefault="00C949EA" w:rsidP="006B6A2C">
            <w:pPr>
              <w:spacing w:line="240" w:lineRule="auto"/>
              <w:jc w:val="center"/>
              <w:rPr>
                <w:rFonts w:eastAsia="Times New Roman" w:cs="Times New Roman"/>
                <w:color w:val="000000"/>
              </w:rPr>
            </w:pPr>
            <w:r>
              <w:rPr>
                <w:rFonts w:eastAsia="Times New Roman" w:cs="Times New Roman"/>
                <w:color w:val="000000"/>
              </w:rPr>
              <w:t>722</w:t>
            </w:r>
          </w:p>
        </w:tc>
        <w:tc>
          <w:tcPr>
            <w:tcW w:w="1270" w:type="dxa"/>
            <w:tcBorders>
              <w:top w:val="nil"/>
              <w:left w:val="nil"/>
              <w:bottom w:val="nil"/>
              <w:right w:val="nil"/>
            </w:tcBorders>
            <w:shd w:val="clear" w:color="auto" w:fill="auto"/>
            <w:noWrap/>
            <w:vAlign w:val="bottom"/>
            <w:hideMark/>
          </w:tcPr>
          <w:p w14:paraId="2CB12D38"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3.63</w:t>
            </w:r>
          </w:p>
        </w:tc>
        <w:tc>
          <w:tcPr>
            <w:tcW w:w="1013" w:type="dxa"/>
            <w:tcBorders>
              <w:top w:val="nil"/>
              <w:left w:val="nil"/>
              <w:bottom w:val="nil"/>
              <w:right w:val="nil"/>
            </w:tcBorders>
            <w:shd w:val="clear" w:color="auto" w:fill="auto"/>
            <w:noWrap/>
            <w:vAlign w:val="bottom"/>
            <w:hideMark/>
          </w:tcPr>
          <w:p w14:paraId="24208E45"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0.3044</w:t>
            </w:r>
          </w:p>
        </w:tc>
        <w:tc>
          <w:tcPr>
            <w:tcW w:w="456" w:type="dxa"/>
            <w:tcBorders>
              <w:top w:val="nil"/>
              <w:left w:val="nil"/>
              <w:bottom w:val="nil"/>
              <w:right w:val="nil"/>
            </w:tcBorders>
            <w:shd w:val="clear" w:color="auto" w:fill="auto"/>
            <w:noWrap/>
            <w:vAlign w:val="bottom"/>
            <w:hideMark/>
          </w:tcPr>
          <w:p w14:paraId="0FFEA724"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7</w:t>
            </w:r>
          </w:p>
        </w:tc>
      </w:tr>
      <w:tr w:rsidR="006B6A2C" w:rsidRPr="006B6A2C" w14:paraId="59E7E1EC" w14:textId="77777777" w:rsidTr="006B6A2C">
        <w:trPr>
          <w:trHeight w:val="315"/>
          <w:jc w:val="center"/>
        </w:trPr>
        <w:tc>
          <w:tcPr>
            <w:tcW w:w="1290" w:type="dxa"/>
            <w:tcBorders>
              <w:top w:val="nil"/>
              <w:left w:val="nil"/>
              <w:bottom w:val="nil"/>
              <w:right w:val="nil"/>
            </w:tcBorders>
            <w:shd w:val="clear" w:color="auto" w:fill="auto"/>
            <w:noWrap/>
            <w:vAlign w:val="bottom"/>
            <w:hideMark/>
          </w:tcPr>
          <w:p w14:paraId="48309F64" w14:textId="77777777" w:rsidR="006B6A2C" w:rsidRPr="006B6A2C" w:rsidRDefault="006B6A2C" w:rsidP="006B6A2C">
            <w:pPr>
              <w:spacing w:line="240" w:lineRule="auto"/>
              <w:rPr>
                <w:rFonts w:eastAsia="Times New Roman" w:cs="Times New Roman"/>
                <w:color w:val="000000"/>
              </w:rPr>
            </w:pPr>
          </w:p>
        </w:tc>
        <w:tc>
          <w:tcPr>
            <w:tcW w:w="2860" w:type="dxa"/>
            <w:tcBorders>
              <w:top w:val="nil"/>
              <w:left w:val="nil"/>
              <w:bottom w:val="nil"/>
              <w:right w:val="nil"/>
            </w:tcBorders>
            <w:shd w:val="clear" w:color="auto" w:fill="auto"/>
            <w:noWrap/>
            <w:vAlign w:val="bottom"/>
            <w:hideMark/>
          </w:tcPr>
          <w:p w14:paraId="0C5F8829"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 Study region</w:t>
            </w:r>
          </w:p>
        </w:tc>
        <w:tc>
          <w:tcPr>
            <w:tcW w:w="996" w:type="dxa"/>
            <w:tcBorders>
              <w:top w:val="nil"/>
              <w:left w:val="nil"/>
              <w:bottom w:val="nil"/>
              <w:right w:val="nil"/>
            </w:tcBorders>
            <w:shd w:val="clear" w:color="auto" w:fill="auto"/>
            <w:noWrap/>
            <w:vAlign w:val="bottom"/>
            <w:hideMark/>
          </w:tcPr>
          <w:p w14:paraId="47F755A6" w14:textId="77777777" w:rsidR="006B6A2C" w:rsidRPr="006B6A2C" w:rsidRDefault="00C949EA" w:rsidP="006B6A2C">
            <w:pPr>
              <w:spacing w:line="240" w:lineRule="auto"/>
              <w:jc w:val="center"/>
              <w:rPr>
                <w:rFonts w:eastAsia="Times New Roman" w:cs="Times New Roman"/>
                <w:color w:val="000000"/>
              </w:rPr>
            </w:pPr>
            <w:r>
              <w:rPr>
                <w:rFonts w:eastAsia="Times New Roman" w:cs="Times New Roman"/>
                <w:color w:val="000000"/>
              </w:rPr>
              <w:t>721</w:t>
            </w:r>
          </w:p>
        </w:tc>
        <w:tc>
          <w:tcPr>
            <w:tcW w:w="1270" w:type="dxa"/>
            <w:tcBorders>
              <w:top w:val="nil"/>
              <w:left w:val="nil"/>
              <w:bottom w:val="nil"/>
              <w:right w:val="nil"/>
            </w:tcBorders>
            <w:shd w:val="clear" w:color="auto" w:fill="auto"/>
            <w:noWrap/>
            <w:vAlign w:val="bottom"/>
            <w:hideMark/>
          </w:tcPr>
          <w:p w14:paraId="769DA974"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4.71</w:t>
            </w:r>
          </w:p>
        </w:tc>
        <w:tc>
          <w:tcPr>
            <w:tcW w:w="1013" w:type="dxa"/>
            <w:tcBorders>
              <w:top w:val="nil"/>
              <w:left w:val="nil"/>
              <w:bottom w:val="nil"/>
              <w:right w:val="nil"/>
            </w:tcBorders>
            <w:shd w:val="clear" w:color="auto" w:fill="auto"/>
            <w:noWrap/>
            <w:vAlign w:val="bottom"/>
            <w:hideMark/>
          </w:tcPr>
          <w:p w14:paraId="197AB36A"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0.1943</w:t>
            </w:r>
          </w:p>
        </w:tc>
        <w:tc>
          <w:tcPr>
            <w:tcW w:w="456" w:type="dxa"/>
            <w:tcBorders>
              <w:top w:val="nil"/>
              <w:left w:val="nil"/>
              <w:bottom w:val="nil"/>
              <w:right w:val="nil"/>
            </w:tcBorders>
            <w:shd w:val="clear" w:color="auto" w:fill="auto"/>
            <w:noWrap/>
            <w:vAlign w:val="bottom"/>
            <w:hideMark/>
          </w:tcPr>
          <w:p w14:paraId="1341AF1F"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7</w:t>
            </w:r>
          </w:p>
        </w:tc>
      </w:tr>
      <w:tr w:rsidR="006B6A2C" w:rsidRPr="006B6A2C" w14:paraId="0630685B" w14:textId="77777777" w:rsidTr="006B6A2C">
        <w:trPr>
          <w:trHeight w:val="315"/>
          <w:jc w:val="center"/>
        </w:trPr>
        <w:tc>
          <w:tcPr>
            <w:tcW w:w="1290" w:type="dxa"/>
            <w:tcBorders>
              <w:top w:val="nil"/>
              <w:left w:val="nil"/>
              <w:bottom w:val="nil"/>
              <w:right w:val="nil"/>
            </w:tcBorders>
            <w:shd w:val="clear" w:color="auto" w:fill="auto"/>
            <w:noWrap/>
            <w:vAlign w:val="bottom"/>
            <w:hideMark/>
          </w:tcPr>
          <w:p w14:paraId="2FD2F446" w14:textId="77777777" w:rsidR="006B6A2C" w:rsidRPr="006B6A2C" w:rsidRDefault="006B6A2C" w:rsidP="006B6A2C">
            <w:pPr>
              <w:spacing w:line="240" w:lineRule="auto"/>
              <w:rPr>
                <w:rFonts w:eastAsia="Times New Roman" w:cs="Times New Roman"/>
                <w:color w:val="000000"/>
              </w:rPr>
            </w:pPr>
          </w:p>
        </w:tc>
        <w:tc>
          <w:tcPr>
            <w:tcW w:w="2860" w:type="dxa"/>
            <w:tcBorders>
              <w:top w:val="nil"/>
              <w:left w:val="nil"/>
              <w:bottom w:val="nil"/>
              <w:right w:val="nil"/>
            </w:tcBorders>
            <w:shd w:val="clear" w:color="auto" w:fill="auto"/>
            <w:noWrap/>
            <w:vAlign w:val="bottom"/>
            <w:hideMark/>
          </w:tcPr>
          <w:p w14:paraId="4AF1FD97"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 Upland vegetation</w:t>
            </w:r>
          </w:p>
        </w:tc>
        <w:tc>
          <w:tcPr>
            <w:tcW w:w="996" w:type="dxa"/>
            <w:tcBorders>
              <w:top w:val="nil"/>
              <w:left w:val="nil"/>
              <w:bottom w:val="nil"/>
              <w:right w:val="nil"/>
            </w:tcBorders>
            <w:shd w:val="clear" w:color="auto" w:fill="auto"/>
            <w:noWrap/>
            <w:vAlign w:val="bottom"/>
            <w:hideMark/>
          </w:tcPr>
          <w:p w14:paraId="409A73BB" w14:textId="77777777" w:rsidR="006B6A2C" w:rsidRPr="006B6A2C" w:rsidRDefault="00C949EA" w:rsidP="006B6A2C">
            <w:pPr>
              <w:spacing w:line="240" w:lineRule="auto"/>
              <w:jc w:val="center"/>
              <w:rPr>
                <w:rFonts w:eastAsia="Times New Roman" w:cs="Times New Roman"/>
                <w:color w:val="000000"/>
              </w:rPr>
            </w:pPr>
            <w:r>
              <w:rPr>
                <w:rFonts w:eastAsia="Times New Roman" w:cs="Times New Roman"/>
                <w:color w:val="000000"/>
              </w:rPr>
              <w:t>721</w:t>
            </w:r>
          </w:p>
        </w:tc>
        <w:tc>
          <w:tcPr>
            <w:tcW w:w="1270" w:type="dxa"/>
            <w:tcBorders>
              <w:top w:val="nil"/>
              <w:left w:val="nil"/>
              <w:bottom w:val="nil"/>
              <w:right w:val="nil"/>
            </w:tcBorders>
            <w:shd w:val="clear" w:color="auto" w:fill="auto"/>
            <w:noWrap/>
            <w:vAlign w:val="bottom"/>
            <w:hideMark/>
          </w:tcPr>
          <w:p w14:paraId="005699AA"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0.64</w:t>
            </w:r>
          </w:p>
        </w:tc>
        <w:tc>
          <w:tcPr>
            <w:tcW w:w="1013" w:type="dxa"/>
            <w:tcBorders>
              <w:top w:val="nil"/>
              <w:left w:val="nil"/>
              <w:bottom w:val="nil"/>
              <w:right w:val="nil"/>
            </w:tcBorders>
            <w:shd w:val="clear" w:color="auto" w:fill="auto"/>
            <w:noWrap/>
            <w:vAlign w:val="bottom"/>
            <w:hideMark/>
          </w:tcPr>
          <w:p w14:paraId="1551C23D"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0.4245</w:t>
            </w:r>
          </w:p>
        </w:tc>
        <w:tc>
          <w:tcPr>
            <w:tcW w:w="456" w:type="dxa"/>
            <w:tcBorders>
              <w:top w:val="nil"/>
              <w:left w:val="nil"/>
              <w:bottom w:val="nil"/>
              <w:right w:val="nil"/>
            </w:tcBorders>
            <w:shd w:val="clear" w:color="auto" w:fill="auto"/>
            <w:noWrap/>
            <w:vAlign w:val="bottom"/>
            <w:hideMark/>
          </w:tcPr>
          <w:p w14:paraId="7C954978"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5</w:t>
            </w:r>
          </w:p>
        </w:tc>
      </w:tr>
      <w:tr w:rsidR="006B6A2C" w:rsidRPr="006B6A2C" w14:paraId="7BB4C203" w14:textId="77777777" w:rsidTr="00BF1F03">
        <w:trPr>
          <w:trHeight w:val="477"/>
          <w:jc w:val="center"/>
        </w:trPr>
        <w:tc>
          <w:tcPr>
            <w:tcW w:w="1290" w:type="dxa"/>
            <w:tcBorders>
              <w:top w:val="nil"/>
              <w:left w:val="nil"/>
              <w:bottom w:val="nil"/>
              <w:right w:val="nil"/>
            </w:tcBorders>
            <w:shd w:val="clear" w:color="auto" w:fill="auto"/>
            <w:noWrap/>
            <w:vAlign w:val="bottom"/>
            <w:hideMark/>
          </w:tcPr>
          <w:p w14:paraId="0A2015FF" w14:textId="77777777" w:rsidR="006B6A2C" w:rsidRPr="006B6A2C" w:rsidRDefault="006B6A2C" w:rsidP="006B6A2C">
            <w:pPr>
              <w:spacing w:line="240" w:lineRule="auto"/>
              <w:rPr>
                <w:rFonts w:eastAsia="Times New Roman" w:cs="Times New Roman"/>
                <w:color w:val="000000"/>
              </w:rPr>
            </w:pPr>
          </w:p>
        </w:tc>
        <w:tc>
          <w:tcPr>
            <w:tcW w:w="2860" w:type="dxa"/>
            <w:tcBorders>
              <w:top w:val="nil"/>
              <w:left w:val="nil"/>
              <w:bottom w:val="nil"/>
              <w:right w:val="nil"/>
            </w:tcBorders>
            <w:shd w:val="clear" w:color="auto" w:fill="auto"/>
            <w:noWrap/>
            <w:vAlign w:val="center"/>
            <w:hideMark/>
          </w:tcPr>
          <w:p w14:paraId="0BF88E30" w14:textId="77777777" w:rsidR="006B6A2C" w:rsidRPr="006B6A2C" w:rsidRDefault="006B6A2C" w:rsidP="00BF1F03">
            <w:pPr>
              <w:spacing w:line="240" w:lineRule="auto"/>
              <w:jc w:val="center"/>
              <w:rPr>
                <w:rFonts w:eastAsia="Times New Roman" w:cs="Times New Roman"/>
                <w:iCs/>
                <w:color w:val="000000"/>
              </w:rPr>
            </w:pPr>
            <w:r w:rsidRPr="006B6A2C">
              <w:rPr>
                <w:rFonts w:eastAsia="Times New Roman" w:cs="Times New Roman"/>
                <w:iCs/>
                <w:color w:val="000000"/>
              </w:rPr>
              <w:t>Distance only (base model)</w:t>
            </w:r>
          </w:p>
        </w:tc>
        <w:tc>
          <w:tcPr>
            <w:tcW w:w="996" w:type="dxa"/>
            <w:tcBorders>
              <w:top w:val="nil"/>
              <w:left w:val="nil"/>
              <w:bottom w:val="nil"/>
              <w:right w:val="nil"/>
            </w:tcBorders>
            <w:shd w:val="clear" w:color="auto" w:fill="auto"/>
            <w:noWrap/>
            <w:vAlign w:val="center"/>
            <w:hideMark/>
          </w:tcPr>
          <w:p w14:paraId="597383E7" w14:textId="77777777" w:rsidR="006B6A2C" w:rsidRPr="006B6A2C" w:rsidRDefault="00C949EA" w:rsidP="00BF1F03">
            <w:pPr>
              <w:spacing w:line="240" w:lineRule="auto"/>
              <w:jc w:val="center"/>
              <w:rPr>
                <w:rFonts w:eastAsia="Times New Roman" w:cs="Times New Roman"/>
                <w:iCs/>
                <w:color w:val="000000"/>
              </w:rPr>
            </w:pPr>
            <w:r>
              <w:rPr>
                <w:rFonts w:eastAsia="Times New Roman" w:cs="Times New Roman"/>
                <w:iCs/>
                <w:color w:val="000000"/>
              </w:rPr>
              <w:t>720</w:t>
            </w:r>
          </w:p>
        </w:tc>
        <w:tc>
          <w:tcPr>
            <w:tcW w:w="1270" w:type="dxa"/>
            <w:tcBorders>
              <w:top w:val="nil"/>
              <w:left w:val="nil"/>
              <w:bottom w:val="nil"/>
              <w:right w:val="nil"/>
            </w:tcBorders>
            <w:shd w:val="clear" w:color="auto" w:fill="auto"/>
            <w:noWrap/>
            <w:vAlign w:val="center"/>
            <w:hideMark/>
          </w:tcPr>
          <w:p w14:paraId="3F982529" w14:textId="77777777" w:rsidR="006B6A2C" w:rsidRPr="006B6A2C" w:rsidRDefault="00FD497A" w:rsidP="00BF1F03">
            <w:pPr>
              <w:spacing w:line="240" w:lineRule="auto"/>
              <w:jc w:val="center"/>
              <w:rPr>
                <w:rFonts w:eastAsia="Times New Roman" w:cs="Times New Roman"/>
                <w:iCs/>
                <w:color w:val="000000"/>
              </w:rPr>
            </w:pPr>
            <w:r>
              <w:rPr>
                <w:rFonts w:eastAsia="Times New Roman" w:cs="Times New Roman"/>
                <w:iCs/>
                <w:color w:val="000000"/>
              </w:rPr>
              <w:t>-</w:t>
            </w:r>
          </w:p>
        </w:tc>
        <w:tc>
          <w:tcPr>
            <w:tcW w:w="1013" w:type="dxa"/>
            <w:tcBorders>
              <w:top w:val="nil"/>
              <w:left w:val="nil"/>
              <w:bottom w:val="nil"/>
              <w:right w:val="nil"/>
            </w:tcBorders>
            <w:shd w:val="clear" w:color="auto" w:fill="auto"/>
            <w:noWrap/>
            <w:vAlign w:val="center"/>
            <w:hideMark/>
          </w:tcPr>
          <w:p w14:paraId="4AD6737B" w14:textId="77777777" w:rsidR="006B6A2C" w:rsidRPr="006B6A2C" w:rsidRDefault="00FD497A" w:rsidP="00BF1F03">
            <w:pPr>
              <w:spacing w:line="240" w:lineRule="auto"/>
              <w:jc w:val="center"/>
              <w:rPr>
                <w:rFonts w:eastAsia="Times New Roman" w:cs="Times New Roman"/>
                <w:iCs/>
                <w:color w:val="000000"/>
              </w:rPr>
            </w:pPr>
            <w:r>
              <w:rPr>
                <w:rFonts w:eastAsia="Times New Roman" w:cs="Times New Roman"/>
                <w:iCs/>
                <w:color w:val="000000"/>
              </w:rPr>
              <w:t>-</w:t>
            </w:r>
          </w:p>
        </w:tc>
        <w:tc>
          <w:tcPr>
            <w:tcW w:w="456" w:type="dxa"/>
            <w:tcBorders>
              <w:top w:val="nil"/>
              <w:left w:val="nil"/>
              <w:bottom w:val="nil"/>
              <w:right w:val="nil"/>
            </w:tcBorders>
            <w:shd w:val="clear" w:color="auto" w:fill="auto"/>
            <w:noWrap/>
            <w:vAlign w:val="center"/>
            <w:hideMark/>
          </w:tcPr>
          <w:p w14:paraId="20190A81" w14:textId="77777777" w:rsidR="006B6A2C" w:rsidRPr="006B6A2C" w:rsidRDefault="006B6A2C" w:rsidP="00BF1F03">
            <w:pPr>
              <w:spacing w:line="240" w:lineRule="auto"/>
              <w:jc w:val="center"/>
              <w:rPr>
                <w:rFonts w:eastAsia="Times New Roman" w:cs="Times New Roman"/>
                <w:iCs/>
                <w:color w:val="000000"/>
              </w:rPr>
            </w:pPr>
            <w:r w:rsidRPr="006B6A2C">
              <w:rPr>
                <w:rFonts w:eastAsia="Times New Roman" w:cs="Times New Roman"/>
                <w:iCs/>
                <w:color w:val="000000"/>
              </w:rPr>
              <w:t>4</w:t>
            </w:r>
          </w:p>
        </w:tc>
      </w:tr>
      <w:tr w:rsidR="006B6A2C" w:rsidRPr="006B6A2C" w14:paraId="014242D2" w14:textId="77777777" w:rsidTr="006B6A2C">
        <w:trPr>
          <w:trHeight w:val="315"/>
          <w:jc w:val="center"/>
        </w:trPr>
        <w:tc>
          <w:tcPr>
            <w:tcW w:w="1290" w:type="dxa"/>
            <w:tcBorders>
              <w:top w:val="nil"/>
              <w:left w:val="nil"/>
              <w:bottom w:val="nil"/>
              <w:right w:val="nil"/>
            </w:tcBorders>
            <w:shd w:val="clear" w:color="auto" w:fill="auto"/>
            <w:noWrap/>
            <w:vAlign w:val="bottom"/>
            <w:hideMark/>
          </w:tcPr>
          <w:p w14:paraId="6083F469" w14:textId="77777777" w:rsidR="006B6A2C" w:rsidRPr="006B6A2C" w:rsidRDefault="006B6A2C" w:rsidP="006B6A2C">
            <w:pPr>
              <w:spacing w:line="240" w:lineRule="auto"/>
              <w:rPr>
                <w:rFonts w:eastAsia="Times New Roman" w:cs="Times New Roman"/>
                <w:color w:val="000000"/>
              </w:rPr>
            </w:pPr>
          </w:p>
        </w:tc>
        <w:tc>
          <w:tcPr>
            <w:tcW w:w="2860" w:type="dxa"/>
            <w:tcBorders>
              <w:top w:val="nil"/>
              <w:left w:val="nil"/>
              <w:bottom w:val="nil"/>
              <w:right w:val="nil"/>
            </w:tcBorders>
            <w:shd w:val="clear" w:color="auto" w:fill="auto"/>
            <w:noWrap/>
            <w:vAlign w:val="bottom"/>
            <w:hideMark/>
          </w:tcPr>
          <w:p w14:paraId="41443BC8"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 Bank type</w:t>
            </w:r>
          </w:p>
        </w:tc>
        <w:tc>
          <w:tcPr>
            <w:tcW w:w="996" w:type="dxa"/>
            <w:tcBorders>
              <w:top w:val="nil"/>
              <w:left w:val="nil"/>
              <w:bottom w:val="nil"/>
              <w:right w:val="nil"/>
            </w:tcBorders>
            <w:shd w:val="clear" w:color="auto" w:fill="auto"/>
            <w:noWrap/>
            <w:vAlign w:val="bottom"/>
            <w:hideMark/>
          </w:tcPr>
          <w:p w14:paraId="71B6471D" w14:textId="77777777" w:rsidR="006B6A2C" w:rsidRPr="006B6A2C" w:rsidRDefault="00C949EA" w:rsidP="006B6A2C">
            <w:pPr>
              <w:spacing w:line="240" w:lineRule="auto"/>
              <w:jc w:val="center"/>
              <w:rPr>
                <w:rFonts w:eastAsia="Times New Roman" w:cs="Times New Roman"/>
                <w:color w:val="000000"/>
              </w:rPr>
            </w:pPr>
            <w:r>
              <w:rPr>
                <w:rFonts w:eastAsia="Times New Roman" w:cs="Times New Roman"/>
                <w:color w:val="000000"/>
              </w:rPr>
              <w:t>719</w:t>
            </w:r>
          </w:p>
        </w:tc>
        <w:tc>
          <w:tcPr>
            <w:tcW w:w="1270" w:type="dxa"/>
            <w:tcBorders>
              <w:top w:val="nil"/>
              <w:left w:val="nil"/>
              <w:bottom w:val="nil"/>
              <w:right w:val="nil"/>
            </w:tcBorders>
            <w:shd w:val="clear" w:color="auto" w:fill="auto"/>
            <w:noWrap/>
            <w:vAlign w:val="bottom"/>
            <w:hideMark/>
          </w:tcPr>
          <w:p w14:paraId="78D30D1B"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4.69</w:t>
            </w:r>
          </w:p>
        </w:tc>
        <w:tc>
          <w:tcPr>
            <w:tcW w:w="1013" w:type="dxa"/>
            <w:tcBorders>
              <w:top w:val="nil"/>
              <w:left w:val="nil"/>
              <w:bottom w:val="nil"/>
              <w:right w:val="nil"/>
            </w:tcBorders>
            <w:shd w:val="clear" w:color="auto" w:fill="auto"/>
            <w:noWrap/>
            <w:vAlign w:val="bottom"/>
            <w:hideMark/>
          </w:tcPr>
          <w:p w14:paraId="53AAC276"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0.0961</w:t>
            </w:r>
          </w:p>
        </w:tc>
        <w:tc>
          <w:tcPr>
            <w:tcW w:w="456" w:type="dxa"/>
            <w:tcBorders>
              <w:top w:val="nil"/>
              <w:left w:val="nil"/>
              <w:bottom w:val="nil"/>
              <w:right w:val="nil"/>
            </w:tcBorders>
            <w:shd w:val="clear" w:color="auto" w:fill="auto"/>
            <w:noWrap/>
            <w:vAlign w:val="bottom"/>
            <w:hideMark/>
          </w:tcPr>
          <w:p w14:paraId="58F31A3C"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6</w:t>
            </w:r>
          </w:p>
        </w:tc>
      </w:tr>
      <w:tr w:rsidR="006B6A2C" w:rsidRPr="006B6A2C" w14:paraId="1D27C43C" w14:textId="77777777" w:rsidTr="006B6A2C">
        <w:trPr>
          <w:trHeight w:val="315"/>
          <w:jc w:val="center"/>
        </w:trPr>
        <w:tc>
          <w:tcPr>
            <w:tcW w:w="1290" w:type="dxa"/>
            <w:tcBorders>
              <w:top w:val="nil"/>
              <w:left w:val="nil"/>
              <w:bottom w:val="nil"/>
              <w:right w:val="nil"/>
            </w:tcBorders>
            <w:shd w:val="clear" w:color="auto" w:fill="auto"/>
            <w:noWrap/>
            <w:vAlign w:val="bottom"/>
            <w:hideMark/>
          </w:tcPr>
          <w:p w14:paraId="660A2FA7" w14:textId="77777777" w:rsidR="006B6A2C" w:rsidRPr="006B6A2C" w:rsidRDefault="006B6A2C" w:rsidP="006B6A2C">
            <w:pPr>
              <w:spacing w:line="240" w:lineRule="auto"/>
              <w:rPr>
                <w:rFonts w:eastAsia="Times New Roman" w:cs="Times New Roman"/>
                <w:color w:val="000000"/>
              </w:rPr>
            </w:pPr>
          </w:p>
        </w:tc>
        <w:tc>
          <w:tcPr>
            <w:tcW w:w="2860" w:type="dxa"/>
            <w:tcBorders>
              <w:top w:val="nil"/>
              <w:left w:val="nil"/>
              <w:bottom w:val="nil"/>
              <w:right w:val="nil"/>
            </w:tcBorders>
            <w:shd w:val="clear" w:color="auto" w:fill="auto"/>
            <w:noWrap/>
            <w:vAlign w:val="bottom"/>
            <w:hideMark/>
          </w:tcPr>
          <w:p w14:paraId="2FD310CE"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 Stream order</w:t>
            </w:r>
          </w:p>
        </w:tc>
        <w:tc>
          <w:tcPr>
            <w:tcW w:w="996" w:type="dxa"/>
            <w:tcBorders>
              <w:top w:val="nil"/>
              <w:left w:val="nil"/>
              <w:bottom w:val="nil"/>
              <w:right w:val="nil"/>
            </w:tcBorders>
            <w:shd w:val="clear" w:color="auto" w:fill="auto"/>
            <w:noWrap/>
            <w:vAlign w:val="bottom"/>
            <w:hideMark/>
          </w:tcPr>
          <w:p w14:paraId="4F388CCC" w14:textId="77777777" w:rsidR="006B6A2C" w:rsidRPr="006B6A2C" w:rsidRDefault="00C949EA" w:rsidP="006B6A2C">
            <w:pPr>
              <w:spacing w:line="240" w:lineRule="auto"/>
              <w:jc w:val="center"/>
              <w:rPr>
                <w:rFonts w:eastAsia="Times New Roman" w:cs="Times New Roman"/>
                <w:color w:val="000000"/>
              </w:rPr>
            </w:pPr>
            <w:r>
              <w:rPr>
                <w:rFonts w:eastAsia="Times New Roman" w:cs="Times New Roman"/>
                <w:color w:val="000000"/>
              </w:rPr>
              <w:t>718</w:t>
            </w:r>
          </w:p>
        </w:tc>
        <w:tc>
          <w:tcPr>
            <w:tcW w:w="1270" w:type="dxa"/>
            <w:tcBorders>
              <w:top w:val="nil"/>
              <w:left w:val="nil"/>
              <w:bottom w:val="nil"/>
              <w:right w:val="nil"/>
            </w:tcBorders>
            <w:shd w:val="clear" w:color="auto" w:fill="auto"/>
            <w:noWrap/>
            <w:vAlign w:val="bottom"/>
            <w:hideMark/>
          </w:tcPr>
          <w:p w14:paraId="477E3F68"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8.17</w:t>
            </w:r>
          </w:p>
        </w:tc>
        <w:tc>
          <w:tcPr>
            <w:tcW w:w="1013" w:type="dxa"/>
            <w:tcBorders>
              <w:top w:val="nil"/>
              <w:left w:val="nil"/>
              <w:bottom w:val="nil"/>
              <w:right w:val="nil"/>
            </w:tcBorders>
            <w:shd w:val="clear" w:color="auto" w:fill="auto"/>
            <w:noWrap/>
            <w:vAlign w:val="bottom"/>
            <w:hideMark/>
          </w:tcPr>
          <w:p w14:paraId="515355B1" w14:textId="77777777" w:rsidR="006B6A2C" w:rsidRPr="006B6A2C" w:rsidRDefault="006B6A2C" w:rsidP="006B6A2C">
            <w:pPr>
              <w:spacing w:line="240" w:lineRule="auto"/>
              <w:jc w:val="center"/>
              <w:rPr>
                <w:rFonts w:eastAsia="Times New Roman" w:cs="Times New Roman"/>
                <w:b/>
                <w:bCs/>
                <w:color w:val="000000"/>
              </w:rPr>
            </w:pPr>
            <w:r w:rsidRPr="006B6A2C">
              <w:rPr>
                <w:rFonts w:eastAsia="Times New Roman" w:cs="Times New Roman"/>
                <w:b/>
                <w:bCs/>
                <w:color w:val="000000"/>
              </w:rPr>
              <w:t>0.0427</w:t>
            </w:r>
          </w:p>
        </w:tc>
        <w:tc>
          <w:tcPr>
            <w:tcW w:w="456" w:type="dxa"/>
            <w:tcBorders>
              <w:top w:val="nil"/>
              <w:left w:val="nil"/>
              <w:bottom w:val="nil"/>
              <w:right w:val="nil"/>
            </w:tcBorders>
            <w:shd w:val="clear" w:color="auto" w:fill="auto"/>
            <w:noWrap/>
            <w:vAlign w:val="bottom"/>
            <w:hideMark/>
          </w:tcPr>
          <w:p w14:paraId="050B4A23"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7</w:t>
            </w:r>
          </w:p>
        </w:tc>
      </w:tr>
      <w:tr w:rsidR="006B6A2C" w:rsidRPr="006B6A2C" w14:paraId="62B1A795" w14:textId="77777777" w:rsidTr="006B6A2C">
        <w:trPr>
          <w:trHeight w:val="315"/>
          <w:jc w:val="center"/>
        </w:trPr>
        <w:tc>
          <w:tcPr>
            <w:tcW w:w="1290" w:type="dxa"/>
            <w:tcBorders>
              <w:top w:val="nil"/>
              <w:left w:val="nil"/>
              <w:bottom w:val="nil"/>
              <w:right w:val="nil"/>
            </w:tcBorders>
            <w:shd w:val="clear" w:color="auto" w:fill="auto"/>
            <w:noWrap/>
            <w:vAlign w:val="bottom"/>
            <w:hideMark/>
          </w:tcPr>
          <w:p w14:paraId="199FE906" w14:textId="77777777" w:rsidR="006B6A2C" w:rsidRPr="006B6A2C" w:rsidRDefault="006B6A2C" w:rsidP="006B6A2C">
            <w:pPr>
              <w:spacing w:line="240" w:lineRule="auto"/>
              <w:rPr>
                <w:rFonts w:eastAsia="Times New Roman" w:cs="Times New Roman"/>
                <w:color w:val="000000"/>
              </w:rPr>
            </w:pPr>
          </w:p>
        </w:tc>
        <w:tc>
          <w:tcPr>
            <w:tcW w:w="2860" w:type="dxa"/>
            <w:tcBorders>
              <w:top w:val="nil"/>
              <w:left w:val="nil"/>
              <w:bottom w:val="nil"/>
              <w:right w:val="nil"/>
            </w:tcBorders>
            <w:shd w:val="clear" w:color="auto" w:fill="auto"/>
            <w:noWrap/>
            <w:vAlign w:val="bottom"/>
            <w:hideMark/>
          </w:tcPr>
          <w:p w14:paraId="26BB39A3"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 Floodplain vegetation</w:t>
            </w:r>
          </w:p>
        </w:tc>
        <w:tc>
          <w:tcPr>
            <w:tcW w:w="996" w:type="dxa"/>
            <w:tcBorders>
              <w:top w:val="nil"/>
              <w:left w:val="nil"/>
              <w:bottom w:val="nil"/>
              <w:right w:val="nil"/>
            </w:tcBorders>
            <w:shd w:val="clear" w:color="auto" w:fill="auto"/>
            <w:noWrap/>
            <w:vAlign w:val="bottom"/>
            <w:hideMark/>
          </w:tcPr>
          <w:p w14:paraId="779EED5D" w14:textId="77777777" w:rsidR="006B6A2C" w:rsidRPr="006B6A2C" w:rsidRDefault="00C949EA" w:rsidP="006B6A2C">
            <w:pPr>
              <w:spacing w:line="240" w:lineRule="auto"/>
              <w:jc w:val="center"/>
              <w:rPr>
                <w:rFonts w:eastAsia="Times New Roman" w:cs="Times New Roman"/>
                <w:color w:val="000000"/>
              </w:rPr>
            </w:pPr>
            <w:r>
              <w:rPr>
                <w:rFonts w:eastAsia="Times New Roman" w:cs="Times New Roman"/>
                <w:color w:val="000000"/>
              </w:rPr>
              <w:t>716</w:t>
            </w:r>
          </w:p>
        </w:tc>
        <w:tc>
          <w:tcPr>
            <w:tcW w:w="1270" w:type="dxa"/>
            <w:tcBorders>
              <w:top w:val="nil"/>
              <w:left w:val="nil"/>
              <w:bottom w:val="nil"/>
              <w:right w:val="nil"/>
            </w:tcBorders>
            <w:shd w:val="clear" w:color="auto" w:fill="auto"/>
            <w:noWrap/>
            <w:vAlign w:val="bottom"/>
            <w:hideMark/>
          </w:tcPr>
          <w:p w14:paraId="2705101C"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7.55</w:t>
            </w:r>
          </w:p>
        </w:tc>
        <w:tc>
          <w:tcPr>
            <w:tcW w:w="1013" w:type="dxa"/>
            <w:tcBorders>
              <w:top w:val="nil"/>
              <w:left w:val="nil"/>
              <w:bottom w:val="nil"/>
              <w:right w:val="nil"/>
            </w:tcBorders>
            <w:shd w:val="clear" w:color="auto" w:fill="auto"/>
            <w:noWrap/>
            <w:vAlign w:val="bottom"/>
            <w:hideMark/>
          </w:tcPr>
          <w:p w14:paraId="0847B773" w14:textId="77777777" w:rsidR="006B6A2C" w:rsidRPr="006B6A2C" w:rsidRDefault="006B6A2C" w:rsidP="006B6A2C">
            <w:pPr>
              <w:spacing w:line="240" w:lineRule="auto"/>
              <w:jc w:val="center"/>
              <w:rPr>
                <w:rFonts w:eastAsia="Times New Roman" w:cs="Times New Roman"/>
                <w:b/>
                <w:bCs/>
                <w:color w:val="000000"/>
              </w:rPr>
            </w:pPr>
            <w:r w:rsidRPr="006B6A2C">
              <w:rPr>
                <w:rFonts w:eastAsia="Times New Roman" w:cs="Times New Roman"/>
                <w:b/>
                <w:bCs/>
                <w:color w:val="000000"/>
              </w:rPr>
              <w:t>0.0230</w:t>
            </w:r>
          </w:p>
        </w:tc>
        <w:tc>
          <w:tcPr>
            <w:tcW w:w="456" w:type="dxa"/>
            <w:tcBorders>
              <w:top w:val="nil"/>
              <w:left w:val="nil"/>
              <w:bottom w:val="nil"/>
              <w:right w:val="nil"/>
            </w:tcBorders>
            <w:shd w:val="clear" w:color="auto" w:fill="auto"/>
            <w:noWrap/>
            <w:vAlign w:val="bottom"/>
            <w:hideMark/>
          </w:tcPr>
          <w:p w14:paraId="42556FDF"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6</w:t>
            </w:r>
          </w:p>
        </w:tc>
      </w:tr>
      <w:tr w:rsidR="006B6A2C" w:rsidRPr="006B6A2C" w14:paraId="30D8224A" w14:textId="77777777" w:rsidTr="006B6A2C">
        <w:trPr>
          <w:trHeight w:val="315"/>
          <w:jc w:val="center"/>
        </w:trPr>
        <w:tc>
          <w:tcPr>
            <w:tcW w:w="1290" w:type="dxa"/>
            <w:tcBorders>
              <w:top w:val="nil"/>
              <w:left w:val="nil"/>
              <w:bottom w:val="single" w:sz="4" w:space="0" w:color="auto"/>
              <w:right w:val="nil"/>
            </w:tcBorders>
            <w:shd w:val="clear" w:color="auto" w:fill="auto"/>
            <w:noWrap/>
            <w:vAlign w:val="bottom"/>
            <w:hideMark/>
          </w:tcPr>
          <w:p w14:paraId="5476FCB5"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 </w:t>
            </w:r>
          </w:p>
        </w:tc>
        <w:tc>
          <w:tcPr>
            <w:tcW w:w="2860" w:type="dxa"/>
            <w:tcBorders>
              <w:top w:val="nil"/>
              <w:left w:val="nil"/>
              <w:bottom w:val="single" w:sz="4" w:space="0" w:color="auto"/>
              <w:right w:val="nil"/>
            </w:tcBorders>
            <w:shd w:val="clear" w:color="auto" w:fill="auto"/>
            <w:noWrap/>
            <w:vAlign w:val="bottom"/>
            <w:hideMark/>
          </w:tcPr>
          <w:p w14:paraId="73C99613" w14:textId="77777777" w:rsidR="006B6A2C" w:rsidRPr="006B6A2C" w:rsidRDefault="006B6A2C" w:rsidP="006B6A2C">
            <w:pPr>
              <w:spacing w:line="240" w:lineRule="auto"/>
              <w:rPr>
                <w:rFonts w:eastAsia="Times New Roman" w:cs="Times New Roman"/>
                <w:color w:val="000000"/>
              </w:rPr>
            </w:pPr>
            <w:r w:rsidRPr="006B6A2C">
              <w:rPr>
                <w:rFonts w:eastAsia="Times New Roman" w:cs="Times New Roman"/>
                <w:color w:val="000000"/>
              </w:rPr>
              <w:t>+ Channel width</w:t>
            </w:r>
          </w:p>
        </w:tc>
        <w:tc>
          <w:tcPr>
            <w:tcW w:w="996" w:type="dxa"/>
            <w:tcBorders>
              <w:top w:val="nil"/>
              <w:left w:val="nil"/>
              <w:bottom w:val="single" w:sz="4" w:space="0" w:color="auto"/>
              <w:right w:val="nil"/>
            </w:tcBorders>
            <w:shd w:val="clear" w:color="auto" w:fill="auto"/>
            <w:noWrap/>
            <w:vAlign w:val="bottom"/>
            <w:hideMark/>
          </w:tcPr>
          <w:p w14:paraId="178F4D71" w14:textId="77777777" w:rsidR="006B6A2C" w:rsidRPr="006B6A2C" w:rsidRDefault="00C949EA" w:rsidP="006B6A2C">
            <w:pPr>
              <w:spacing w:line="240" w:lineRule="auto"/>
              <w:jc w:val="center"/>
              <w:rPr>
                <w:rFonts w:eastAsia="Times New Roman" w:cs="Times New Roman"/>
                <w:color w:val="000000"/>
              </w:rPr>
            </w:pPr>
            <w:r>
              <w:rPr>
                <w:rFonts w:eastAsia="Times New Roman" w:cs="Times New Roman"/>
                <w:color w:val="000000"/>
              </w:rPr>
              <w:t>716</w:t>
            </w:r>
          </w:p>
        </w:tc>
        <w:tc>
          <w:tcPr>
            <w:tcW w:w="1270" w:type="dxa"/>
            <w:tcBorders>
              <w:top w:val="nil"/>
              <w:left w:val="nil"/>
              <w:bottom w:val="single" w:sz="4" w:space="0" w:color="auto"/>
              <w:right w:val="nil"/>
            </w:tcBorders>
            <w:shd w:val="clear" w:color="auto" w:fill="auto"/>
            <w:noWrap/>
            <w:vAlign w:val="bottom"/>
            <w:hideMark/>
          </w:tcPr>
          <w:p w14:paraId="6F9AA950"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5.61</w:t>
            </w:r>
          </w:p>
        </w:tc>
        <w:tc>
          <w:tcPr>
            <w:tcW w:w="1013" w:type="dxa"/>
            <w:tcBorders>
              <w:top w:val="nil"/>
              <w:left w:val="nil"/>
              <w:bottom w:val="single" w:sz="4" w:space="0" w:color="auto"/>
              <w:right w:val="nil"/>
            </w:tcBorders>
            <w:shd w:val="clear" w:color="auto" w:fill="auto"/>
            <w:noWrap/>
            <w:vAlign w:val="bottom"/>
            <w:hideMark/>
          </w:tcPr>
          <w:p w14:paraId="1B5E43EC" w14:textId="77777777" w:rsidR="006B6A2C" w:rsidRPr="006B6A2C" w:rsidRDefault="006B6A2C" w:rsidP="006B6A2C">
            <w:pPr>
              <w:spacing w:line="240" w:lineRule="auto"/>
              <w:jc w:val="center"/>
              <w:rPr>
                <w:rFonts w:eastAsia="Times New Roman" w:cs="Times New Roman"/>
                <w:b/>
                <w:bCs/>
                <w:color w:val="000000"/>
              </w:rPr>
            </w:pPr>
            <w:r w:rsidRPr="006B6A2C">
              <w:rPr>
                <w:rFonts w:eastAsia="Times New Roman" w:cs="Times New Roman"/>
                <w:b/>
                <w:bCs/>
                <w:color w:val="000000"/>
              </w:rPr>
              <w:t>0.0178</w:t>
            </w:r>
          </w:p>
        </w:tc>
        <w:tc>
          <w:tcPr>
            <w:tcW w:w="456" w:type="dxa"/>
            <w:tcBorders>
              <w:top w:val="nil"/>
              <w:left w:val="nil"/>
              <w:bottom w:val="single" w:sz="4" w:space="0" w:color="auto"/>
              <w:right w:val="nil"/>
            </w:tcBorders>
            <w:shd w:val="clear" w:color="auto" w:fill="auto"/>
            <w:noWrap/>
            <w:vAlign w:val="bottom"/>
            <w:hideMark/>
          </w:tcPr>
          <w:p w14:paraId="0A6070E8" w14:textId="77777777" w:rsidR="006B6A2C" w:rsidRPr="006B6A2C" w:rsidRDefault="006B6A2C" w:rsidP="006B6A2C">
            <w:pPr>
              <w:spacing w:line="240" w:lineRule="auto"/>
              <w:jc w:val="center"/>
              <w:rPr>
                <w:rFonts w:eastAsia="Times New Roman" w:cs="Times New Roman"/>
                <w:color w:val="000000"/>
              </w:rPr>
            </w:pPr>
            <w:r w:rsidRPr="006B6A2C">
              <w:rPr>
                <w:rFonts w:eastAsia="Times New Roman" w:cs="Times New Roman"/>
                <w:color w:val="000000"/>
              </w:rPr>
              <w:t>5</w:t>
            </w:r>
          </w:p>
        </w:tc>
      </w:tr>
    </w:tbl>
    <w:p w14:paraId="6EA83896" w14:textId="77777777" w:rsidR="00845961" w:rsidRPr="00845961" w:rsidRDefault="006B6A2C" w:rsidP="006B6A2C">
      <w:pPr>
        <w:pStyle w:val="References"/>
        <w:rPr>
          <w:noProof w:val="0"/>
        </w:rPr>
      </w:pPr>
      <w:r>
        <w:rPr>
          <w:rStyle w:val="Heading2Char"/>
        </w:rPr>
        <w:br w:type="page"/>
      </w:r>
      <w:proofErr w:type="gramStart"/>
      <w:r w:rsidR="00AA678B">
        <w:rPr>
          <w:rStyle w:val="Heading2Char"/>
          <w:noProof w:val="0"/>
        </w:rPr>
        <w:lastRenderedPageBreak/>
        <w:t>Table 4</w:t>
      </w:r>
      <w:r w:rsidR="00845961" w:rsidRPr="006B6A2C">
        <w:rPr>
          <w:rStyle w:val="Heading2Char"/>
          <w:noProof w:val="0"/>
        </w:rPr>
        <w:t>.</w:t>
      </w:r>
      <w:proofErr w:type="gramEnd"/>
      <w:r w:rsidR="006B3676">
        <w:rPr>
          <w:noProof w:val="0"/>
        </w:rPr>
        <w:t xml:space="preserve"> Mean s</w:t>
      </w:r>
      <w:r w:rsidR="00525F4A">
        <w:rPr>
          <w:noProof w:val="0"/>
        </w:rPr>
        <w:t xml:space="preserve">tream signatures at the 50% and </w:t>
      </w:r>
      <w:r w:rsidR="00BC74D6">
        <w:rPr>
          <w:noProof w:val="0"/>
        </w:rPr>
        <w:t>10%</w:t>
      </w:r>
      <w:r w:rsidR="00525F4A">
        <w:rPr>
          <w:noProof w:val="0"/>
        </w:rPr>
        <w:t xml:space="preserve"> level for both predator attraction and food web datasets</w:t>
      </w:r>
      <w:r w:rsidR="008D1E44">
        <w:rPr>
          <w:noProof w:val="0"/>
        </w:rPr>
        <w:t xml:space="preserve"> for variables that improved the distance only models</w:t>
      </w:r>
      <w:r w:rsidR="00E03EDF">
        <w:rPr>
          <w:noProof w:val="0"/>
        </w:rPr>
        <w:t>, based on</w:t>
      </w:r>
      <w:r w:rsidR="00525F4A">
        <w:rPr>
          <w:noProof w:val="0"/>
        </w:rPr>
        <w:t xml:space="preserve"> multilevel, mixed-effects model</w:t>
      </w:r>
      <w:r w:rsidR="00E03EDF">
        <w:rPr>
          <w:noProof w:val="0"/>
        </w:rPr>
        <w:t>s</w:t>
      </w:r>
      <w:r w:rsidR="00525F4A">
        <w:rPr>
          <w:noProof w:val="0"/>
        </w:rPr>
        <w:t>.</w:t>
      </w:r>
      <w:r w:rsidR="00FD497A">
        <w:rPr>
          <w:noProof w:val="0"/>
        </w:rPr>
        <w:t xml:space="preserve"> Confidence intervals (CI) are for 10% stream signatures, with letters in parentheses indicating overlapping groups. Confidence intervals for 50% stream signatures </w:t>
      </w:r>
      <w:r w:rsidR="006B3676">
        <w:rPr>
          <w:noProof w:val="0"/>
        </w:rPr>
        <w:t xml:space="preserve">are not shown because </w:t>
      </w:r>
      <w:r w:rsidR="008D1E44">
        <w:rPr>
          <w:noProof w:val="0"/>
        </w:rPr>
        <w:t>no groups are meaningfully different from</w:t>
      </w:r>
      <w:r w:rsidR="006B3676">
        <w:rPr>
          <w:noProof w:val="0"/>
        </w:rPr>
        <w:t xml:space="preserve"> one another (all ranges </w:t>
      </w:r>
      <w:r w:rsidR="008D1E44">
        <w:rPr>
          <w:noProof w:val="0"/>
        </w:rPr>
        <w:t>a</w:t>
      </w:r>
      <w:r w:rsidR="006B3676">
        <w:rPr>
          <w:noProof w:val="0"/>
        </w:rPr>
        <w:t>re &lt;</w:t>
      </w:r>
      <w:r w:rsidR="00FD497A">
        <w:rPr>
          <w:noProof w:val="0"/>
        </w:rPr>
        <w:t xml:space="preserve"> 1 m </w:t>
      </w:r>
      <w:r w:rsidR="006B3676">
        <w:rPr>
          <w:noProof w:val="0"/>
        </w:rPr>
        <w:t>and</w:t>
      </w:r>
      <w:r w:rsidR="008D1E44">
        <w:rPr>
          <w:noProof w:val="0"/>
        </w:rPr>
        <w:t>, as shown,</w:t>
      </w:r>
      <w:r w:rsidR="006B3676">
        <w:rPr>
          <w:noProof w:val="0"/>
        </w:rPr>
        <w:t xml:space="preserve"> </w:t>
      </w:r>
      <w:r w:rsidR="008D1E44">
        <w:rPr>
          <w:noProof w:val="0"/>
        </w:rPr>
        <w:t>all 50% stream signature means a</w:t>
      </w:r>
      <w:r w:rsidR="006B3676">
        <w:rPr>
          <w:noProof w:val="0"/>
        </w:rPr>
        <w:t>re &lt; 3 m).</w:t>
      </w:r>
    </w:p>
    <w:tbl>
      <w:tblPr>
        <w:tblW w:w="5000" w:type="pct"/>
        <w:jc w:val="center"/>
        <w:tblLook w:val="04A0" w:firstRow="1" w:lastRow="0" w:firstColumn="1" w:lastColumn="0" w:noHBand="0" w:noVBand="1"/>
      </w:tblPr>
      <w:tblGrid>
        <w:gridCol w:w="380"/>
        <w:gridCol w:w="1936"/>
        <w:gridCol w:w="656"/>
        <w:gridCol w:w="1232"/>
        <w:gridCol w:w="1396"/>
        <w:gridCol w:w="484"/>
        <w:gridCol w:w="656"/>
        <w:gridCol w:w="1320"/>
        <w:gridCol w:w="1516"/>
      </w:tblGrid>
      <w:tr w:rsidR="00FD497A" w:rsidRPr="00FD497A" w14:paraId="1B77FEF0" w14:textId="77777777" w:rsidTr="00FD497A">
        <w:trPr>
          <w:trHeight w:val="330"/>
          <w:jc w:val="center"/>
        </w:trPr>
        <w:tc>
          <w:tcPr>
            <w:tcW w:w="198" w:type="pct"/>
            <w:tcBorders>
              <w:top w:val="double" w:sz="6" w:space="0" w:color="auto"/>
              <w:left w:val="nil"/>
              <w:bottom w:val="nil"/>
              <w:right w:val="nil"/>
            </w:tcBorders>
            <w:shd w:val="clear" w:color="auto" w:fill="auto"/>
            <w:noWrap/>
            <w:vAlign w:val="bottom"/>
            <w:hideMark/>
          </w:tcPr>
          <w:p w14:paraId="468FCC2D"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 </w:t>
            </w:r>
          </w:p>
        </w:tc>
        <w:tc>
          <w:tcPr>
            <w:tcW w:w="1011" w:type="pct"/>
            <w:tcBorders>
              <w:top w:val="double" w:sz="6" w:space="0" w:color="auto"/>
              <w:left w:val="nil"/>
              <w:bottom w:val="nil"/>
              <w:right w:val="nil"/>
            </w:tcBorders>
            <w:shd w:val="clear" w:color="auto" w:fill="auto"/>
            <w:noWrap/>
            <w:vAlign w:val="bottom"/>
            <w:hideMark/>
          </w:tcPr>
          <w:p w14:paraId="1598B397"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 </w:t>
            </w:r>
          </w:p>
        </w:tc>
        <w:tc>
          <w:tcPr>
            <w:tcW w:w="1678" w:type="pct"/>
            <w:gridSpan w:val="3"/>
            <w:tcBorders>
              <w:top w:val="double" w:sz="6" w:space="0" w:color="auto"/>
              <w:left w:val="nil"/>
              <w:bottom w:val="single" w:sz="4" w:space="0" w:color="auto"/>
              <w:right w:val="nil"/>
            </w:tcBorders>
            <w:shd w:val="clear" w:color="auto" w:fill="auto"/>
            <w:vAlign w:val="bottom"/>
            <w:hideMark/>
          </w:tcPr>
          <w:p w14:paraId="1E2E6825"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Predator attraction (m)</w:t>
            </w:r>
          </w:p>
        </w:tc>
        <w:tc>
          <w:tcPr>
            <w:tcW w:w="265" w:type="pct"/>
            <w:tcBorders>
              <w:top w:val="double" w:sz="6" w:space="0" w:color="auto"/>
              <w:left w:val="nil"/>
              <w:bottom w:val="nil"/>
              <w:right w:val="nil"/>
            </w:tcBorders>
            <w:shd w:val="clear" w:color="auto" w:fill="auto"/>
            <w:noWrap/>
            <w:vAlign w:val="bottom"/>
            <w:hideMark/>
          </w:tcPr>
          <w:p w14:paraId="755E276F"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 </w:t>
            </w:r>
          </w:p>
        </w:tc>
        <w:tc>
          <w:tcPr>
            <w:tcW w:w="1847" w:type="pct"/>
            <w:gridSpan w:val="3"/>
            <w:tcBorders>
              <w:top w:val="double" w:sz="6" w:space="0" w:color="auto"/>
              <w:left w:val="nil"/>
              <w:bottom w:val="single" w:sz="4" w:space="0" w:color="auto"/>
              <w:right w:val="nil"/>
            </w:tcBorders>
            <w:shd w:val="clear" w:color="auto" w:fill="auto"/>
            <w:vAlign w:val="bottom"/>
            <w:hideMark/>
          </w:tcPr>
          <w:p w14:paraId="381BBEEB"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Food web (isotopes) (m)</w:t>
            </w:r>
          </w:p>
        </w:tc>
      </w:tr>
      <w:tr w:rsidR="00FD497A" w:rsidRPr="00FD497A" w14:paraId="4E5A16E3" w14:textId="77777777" w:rsidTr="00FD497A">
        <w:trPr>
          <w:trHeight w:val="315"/>
          <w:jc w:val="center"/>
        </w:trPr>
        <w:tc>
          <w:tcPr>
            <w:tcW w:w="198" w:type="pct"/>
            <w:tcBorders>
              <w:top w:val="nil"/>
              <w:left w:val="nil"/>
              <w:bottom w:val="nil"/>
              <w:right w:val="nil"/>
            </w:tcBorders>
            <w:shd w:val="clear" w:color="auto" w:fill="auto"/>
            <w:vAlign w:val="bottom"/>
            <w:hideMark/>
          </w:tcPr>
          <w:p w14:paraId="657BEE30" w14:textId="77777777" w:rsidR="00FD497A" w:rsidRPr="00FD497A" w:rsidRDefault="00FD497A" w:rsidP="00FD497A">
            <w:pPr>
              <w:spacing w:line="240" w:lineRule="auto"/>
              <w:rPr>
                <w:rFonts w:eastAsia="Times New Roman" w:cs="Times New Roman"/>
                <w:color w:val="000000"/>
              </w:rPr>
            </w:pPr>
          </w:p>
        </w:tc>
        <w:tc>
          <w:tcPr>
            <w:tcW w:w="1011" w:type="pct"/>
            <w:tcBorders>
              <w:top w:val="nil"/>
              <w:left w:val="nil"/>
              <w:bottom w:val="nil"/>
              <w:right w:val="nil"/>
            </w:tcBorders>
            <w:shd w:val="clear" w:color="auto" w:fill="auto"/>
            <w:vAlign w:val="bottom"/>
            <w:hideMark/>
          </w:tcPr>
          <w:p w14:paraId="5E6D9FB2" w14:textId="77777777" w:rsidR="00FD497A" w:rsidRPr="00FD497A" w:rsidRDefault="00FD497A" w:rsidP="00FD497A">
            <w:pPr>
              <w:spacing w:line="240" w:lineRule="auto"/>
              <w:rPr>
                <w:rFonts w:eastAsia="Times New Roman" w:cs="Times New Roman"/>
                <w:color w:val="000000"/>
              </w:rPr>
            </w:pPr>
          </w:p>
        </w:tc>
        <w:tc>
          <w:tcPr>
            <w:tcW w:w="1009" w:type="pct"/>
            <w:gridSpan w:val="2"/>
            <w:tcBorders>
              <w:top w:val="single" w:sz="4" w:space="0" w:color="auto"/>
              <w:left w:val="nil"/>
              <w:bottom w:val="single" w:sz="4" w:space="0" w:color="auto"/>
              <w:right w:val="nil"/>
            </w:tcBorders>
            <w:shd w:val="clear" w:color="auto" w:fill="auto"/>
            <w:vAlign w:val="bottom"/>
            <w:hideMark/>
          </w:tcPr>
          <w:p w14:paraId="2E945DF6"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Stream signature</w:t>
            </w:r>
          </w:p>
        </w:tc>
        <w:tc>
          <w:tcPr>
            <w:tcW w:w="669" w:type="pct"/>
            <w:tcBorders>
              <w:top w:val="single" w:sz="4" w:space="0" w:color="auto"/>
              <w:left w:val="nil"/>
              <w:bottom w:val="nil"/>
              <w:right w:val="nil"/>
            </w:tcBorders>
            <w:shd w:val="clear" w:color="auto" w:fill="auto"/>
            <w:vAlign w:val="bottom"/>
            <w:hideMark/>
          </w:tcPr>
          <w:p w14:paraId="0CE5683C"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 </w:t>
            </w:r>
          </w:p>
        </w:tc>
        <w:tc>
          <w:tcPr>
            <w:tcW w:w="265" w:type="pct"/>
            <w:tcBorders>
              <w:top w:val="nil"/>
              <w:left w:val="nil"/>
              <w:bottom w:val="nil"/>
              <w:right w:val="nil"/>
            </w:tcBorders>
            <w:shd w:val="clear" w:color="auto" w:fill="auto"/>
            <w:vAlign w:val="bottom"/>
            <w:hideMark/>
          </w:tcPr>
          <w:p w14:paraId="57DC6C4F" w14:textId="77777777" w:rsidR="00FD497A" w:rsidRPr="00FD497A" w:rsidRDefault="00FD497A" w:rsidP="00FD497A">
            <w:pPr>
              <w:spacing w:line="240" w:lineRule="auto"/>
              <w:jc w:val="center"/>
              <w:rPr>
                <w:rFonts w:eastAsia="Times New Roman" w:cs="Times New Roman"/>
                <w:color w:val="000000"/>
              </w:rPr>
            </w:pPr>
          </w:p>
        </w:tc>
        <w:tc>
          <w:tcPr>
            <w:tcW w:w="1056" w:type="pct"/>
            <w:gridSpan w:val="2"/>
            <w:tcBorders>
              <w:top w:val="single" w:sz="4" w:space="0" w:color="auto"/>
              <w:left w:val="nil"/>
              <w:bottom w:val="single" w:sz="4" w:space="0" w:color="auto"/>
              <w:right w:val="nil"/>
            </w:tcBorders>
            <w:shd w:val="clear" w:color="auto" w:fill="auto"/>
            <w:vAlign w:val="bottom"/>
            <w:hideMark/>
          </w:tcPr>
          <w:p w14:paraId="3E33FA7A"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Stream signature</w:t>
            </w:r>
          </w:p>
        </w:tc>
        <w:tc>
          <w:tcPr>
            <w:tcW w:w="792" w:type="pct"/>
            <w:tcBorders>
              <w:top w:val="single" w:sz="4" w:space="0" w:color="auto"/>
              <w:left w:val="nil"/>
              <w:bottom w:val="nil"/>
              <w:right w:val="nil"/>
            </w:tcBorders>
            <w:shd w:val="clear" w:color="auto" w:fill="auto"/>
            <w:vAlign w:val="bottom"/>
            <w:hideMark/>
          </w:tcPr>
          <w:p w14:paraId="6B1CE3BF"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 </w:t>
            </w:r>
          </w:p>
        </w:tc>
      </w:tr>
      <w:tr w:rsidR="00FD497A" w:rsidRPr="00FD497A" w14:paraId="21794B28" w14:textId="77777777" w:rsidTr="00FD497A">
        <w:trPr>
          <w:trHeight w:val="315"/>
          <w:jc w:val="center"/>
        </w:trPr>
        <w:tc>
          <w:tcPr>
            <w:tcW w:w="1209" w:type="pct"/>
            <w:gridSpan w:val="2"/>
            <w:tcBorders>
              <w:top w:val="nil"/>
              <w:left w:val="nil"/>
              <w:bottom w:val="single" w:sz="4" w:space="0" w:color="auto"/>
              <w:right w:val="nil"/>
            </w:tcBorders>
            <w:shd w:val="clear" w:color="auto" w:fill="auto"/>
            <w:noWrap/>
            <w:vAlign w:val="bottom"/>
            <w:hideMark/>
          </w:tcPr>
          <w:p w14:paraId="712CF015"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Conditions</w:t>
            </w:r>
          </w:p>
        </w:tc>
        <w:tc>
          <w:tcPr>
            <w:tcW w:w="343" w:type="pct"/>
            <w:tcBorders>
              <w:top w:val="single" w:sz="4" w:space="0" w:color="auto"/>
              <w:left w:val="nil"/>
              <w:bottom w:val="single" w:sz="4" w:space="0" w:color="auto"/>
              <w:right w:val="nil"/>
            </w:tcBorders>
            <w:shd w:val="clear" w:color="auto" w:fill="auto"/>
            <w:noWrap/>
            <w:vAlign w:val="bottom"/>
            <w:hideMark/>
          </w:tcPr>
          <w:p w14:paraId="64034BDD"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50%</w:t>
            </w:r>
          </w:p>
        </w:tc>
        <w:tc>
          <w:tcPr>
            <w:tcW w:w="666" w:type="pct"/>
            <w:tcBorders>
              <w:top w:val="single" w:sz="4" w:space="0" w:color="auto"/>
              <w:left w:val="nil"/>
              <w:bottom w:val="single" w:sz="4" w:space="0" w:color="auto"/>
              <w:right w:val="nil"/>
            </w:tcBorders>
            <w:shd w:val="clear" w:color="auto" w:fill="auto"/>
            <w:noWrap/>
            <w:vAlign w:val="bottom"/>
            <w:hideMark/>
          </w:tcPr>
          <w:p w14:paraId="6D824F66"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10%</w:t>
            </w:r>
          </w:p>
        </w:tc>
        <w:tc>
          <w:tcPr>
            <w:tcW w:w="669" w:type="pct"/>
            <w:tcBorders>
              <w:top w:val="nil"/>
              <w:left w:val="nil"/>
              <w:bottom w:val="single" w:sz="4" w:space="0" w:color="auto"/>
              <w:right w:val="nil"/>
            </w:tcBorders>
            <w:shd w:val="clear" w:color="auto" w:fill="auto"/>
            <w:noWrap/>
            <w:vAlign w:val="bottom"/>
            <w:hideMark/>
          </w:tcPr>
          <w:p w14:paraId="3B2CEE65"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CI (Group)</w:t>
            </w:r>
          </w:p>
        </w:tc>
        <w:tc>
          <w:tcPr>
            <w:tcW w:w="265" w:type="pct"/>
            <w:tcBorders>
              <w:top w:val="nil"/>
              <w:left w:val="nil"/>
              <w:bottom w:val="single" w:sz="4" w:space="0" w:color="auto"/>
              <w:right w:val="nil"/>
            </w:tcBorders>
            <w:shd w:val="clear" w:color="auto" w:fill="auto"/>
            <w:noWrap/>
            <w:vAlign w:val="bottom"/>
            <w:hideMark/>
          </w:tcPr>
          <w:p w14:paraId="45C279B9"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 </w:t>
            </w:r>
          </w:p>
        </w:tc>
        <w:tc>
          <w:tcPr>
            <w:tcW w:w="354" w:type="pct"/>
            <w:tcBorders>
              <w:top w:val="single" w:sz="4" w:space="0" w:color="auto"/>
              <w:left w:val="nil"/>
              <w:bottom w:val="single" w:sz="4" w:space="0" w:color="auto"/>
              <w:right w:val="nil"/>
            </w:tcBorders>
            <w:shd w:val="clear" w:color="auto" w:fill="auto"/>
            <w:noWrap/>
            <w:vAlign w:val="bottom"/>
            <w:hideMark/>
          </w:tcPr>
          <w:p w14:paraId="50C490A9"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50%</w:t>
            </w:r>
          </w:p>
        </w:tc>
        <w:tc>
          <w:tcPr>
            <w:tcW w:w="702" w:type="pct"/>
            <w:tcBorders>
              <w:top w:val="single" w:sz="4" w:space="0" w:color="auto"/>
              <w:left w:val="nil"/>
              <w:bottom w:val="single" w:sz="4" w:space="0" w:color="auto"/>
              <w:right w:val="nil"/>
            </w:tcBorders>
            <w:shd w:val="clear" w:color="auto" w:fill="auto"/>
            <w:noWrap/>
            <w:vAlign w:val="bottom"/>
            <w:hideMark/>
          </w:tcPr>
          <w:p w14:paraId="1FEE9729"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10%</w:t>
            </w:r>
          </w:p>
        </w:tc>
        <w:tc>
          <w:tcPr>
            <w:tcW w:w="792" w:type="pct"/>
            <w:tcBorders>
              <w:top w:val="nil"/>
              <w:left w:val="nil"/>
              <w:bottom w:val="single" w:sz="4" w:space="0" w:color="auto"/>
              <w:right w:val="nil"/>
            </w:tcBorders>
            <w:shd w:val="clear" w:color="auto" w:fill="auto"/>
            <w:noWrap/>
            <w:vAlign w:val="bottom"/>
            <w:hideMark/>
          </w:tcPr>
          <w:p w14:paraId="1F29CBB9"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CI (Group)</w:t>
            </w:r>
          </w:p>
        </w:tc>
      </w:tr>
      <w:tr w:rsidR="00FD497A" w:rsidRPr="00FD497A" w14:paraId="5DBCA01F" w14:textId="77777777" w:rsidTr="00FD497A">
        <w:trPr>
          <w:trHeight w:val="420"/>
          <w:jc w:val="center"/>
        </w:trPr>
        <w:tc>
          <w:tcPr>
            <w:tcW w:w="1209" w:type="pct"/>
            <w:gridSpan w:val="2"/>
            <w:tcBorders>
              <w:top w:val="nil"/>
              <w:left w:val="nil"/>
              <w:bottom w:val="nil"/>
              <w:right w:val="nil"/>
            </w:tcBorders>
            <w:shd w:val="clear" w:color="auto" w:fill="auto"/>
            <w:noWrap/>
            <w:vAlign w:val="bottom"/>
            <w:hideMark/>
          </w:tcPr>
          <w:p w14:paraId="4544F3EE"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Overall</w:t>
            </w:r>
          </w:p>
        </w:tc>
        <w:tc>
          <w:tcPr>
            <w:tcW w:w="343" w:type="pct"/>
            <w:tcBorders>
              <w:top w:val="nil"/>
              <w:left w:val="nil"/>
              <w:bottom w:val="nil"/>
              <w:right w:val="nil"/>
            </w:tcBorders>
            <w:shd w:val="clear" w:color="auto" w:fill="auto"/>
            <w:noWrap/>
            <w:vAlign w:val="bottom"/>
            <w:hideMark/>
          </w:tcPr>
          <w:p w14:paraId="014EC65C"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0.0</w:t>
            </w:r>
          </w:p>
        </w:tc>
        <w:tc>
          <w:tcPr>
            <w:tcW w:w="666" w:type="pct"/>
            <w:tcBorders>
              <w:top w:val="nil"/>
              <w:left w:val="nil"/>
              <w:bottom w:val="nil"/>
              <w:right w:val="nil"/>
            </w:tcBorders>
            <w:shd w:val="clear" w:color="auto" w:fill="auto"/>
            <w:noWrap/>
            <w:vAlign w:val="bottom"/>
            <w:hideMark/>
          </w:tcPr>
          <w:p w14:paraId="461C632E"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80</w:t>
            </w:r>
          </w:p>
        </w:tc>
        <w:tc>
          <w:tcPr>
            <w:tcW w:w="669" w:type="pct"/>
            <w:tcBorders>
              <w:top w:val="nil"/>
              <w:left w:val="nil"/>
              <w:bottom w:val="nil"/>
              <w:right w:val="nil"/>
            </w:tcBorders>
            <w:shd w:val="clear" w:color="auto" w:fill="auto"/>
            <w:noWrap/>
            <w:vAlign w:val="bottom"/>
            <w:hideMark/>
          </w:tcPr>
          <w:p w14:paraId="4A15B88C"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58–120</w:t>
            </w:r>
          </w:p>
        </w:tc>
        <w:tc>
          <w:tcPr>
            <w:tcW w:w="265" w:type="pct"/>
            <w:tcBorders>
              <w:top w:val="nil"/>
              <w:left w:val="nil"/>
              <w:bottom w:val="nil"/>
              <w:right w:val="nil"/>
            </w:tcBorders>
            <w:shd w:val="clear" w:color="auto" w:fill="auto"/>
            <w:noWrap/>
            <w:vAlign w:val="bottom"/>
            <w:hideMark/>
          </w:tcPr>
          <w:p w14:paraId="3E55BA30"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79D4896B"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0.7</w:t>
            </w:r>
          </w:p>
        </w:tc>
        <w:tc>
          <w:tcPr>
            <w:tcW w:w="702" w:type="pct"/>
            <w:tcBorders>
              <w:top w:val="nil"/>
              <w:left w:val="nil"/>
              <w:bottom w:val="nil"/>
              <w:right w:val="nil"/>
            </w:tcBorders>
            <w:shd w:val="clear" w:color="auto" w:fill="auto"/>
            <w:noWrap/>
            <w:vAlign w:val="bottom"/>
            <w:hideMark/>
          </w:tcPr>
          <w:p w14:paraId="69A8C0BC"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350</w:t>
            </w:r>
          </w:p>
        </w:tc>
        <w:tc>
          <w:tcPr>
            <w:tcW w:w="792" w:type="pct"/>
            <w:tcBorders>
              <w:top w:val="nil"/>
              <w:left w:val="nil"/>
              <w:bottom w:val="nil"/>
              <w:right w:val="nil"/>
            </w:tcBorders>
            <w:shd w:val="clear" w:color="auto" w:fill="auto"/>
            <w:noWrap/>
            <w:vAlign w:val="bottom"/>
            <w:hideMark/>
          </w:tcPr>
          <w:p w14:paraId="09F6D7AC"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240</w:t>
            </w:r>
            <w:r w:rsidRPr="00FD497A">
              <w:rPr>
                <w:rFonts w:ascii="Calibri" w:eastAsia="Times New Roman" w:hAnsi="Calibri" w:cs="Times New Roman"/>
                <w:color w:val="000000"/>
              </w:rPr>
              <w:t>–</w:t>
            </w:r>
            <w:r w:rsidRPr="00FD497A">
              <w:rPr>
                <w:rFonts w:eastAsia="Times New Roman" w:cs="Times New Roman"/>
                <w:color w:val="000000"/>
              </w:rPr>
              <w:t>530</w:t>
            </w:r>
          </w:p>
        </w:tc>
      </w:tr>
      <w:tr w:rsidR="00FD497A" w:rsidRPr="00FD497A" w14:paraId="0C31F76A" w14:textId="77777777" w:rsidTr="00FD497A">
        <w:trPr>
          <w:trHeight w:val="420"/>
          <w:jc w:val="center"/>
        </w:trPr>
        <w:tc>
          <w:tcPr>
            <w:tcW w:w="1209" w:type="pct"/>
            <w:gridSpan w:val="2"/>
            <w:tcBorders>
              <w:top w:val="nil"/>
              <w:left w:val="nil"/>
              <w:bottom w:val="nil"/>
              <w:right w:val="nil"/>
            </w:tcBorders>
            <w:shd w:val="clear" w:color="auto" w:fill="auto"/>
            <w:noWrap/>
            <w:vAlign w:val="bottom"/>
            <w:hideMark/>
          </w:tcPr>
          <w:p w14:paraId="2857BFC5"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Study region</w:t>
            </w:r>
          </w:p>
        </w:tc>
        <w:tc>
          <w:tcPr>
            <w:tcW w:w="343" w:type="pct"/>
            <w:tcBorders>
              <w:top w:val="nil"/>
              <w:left w:val="nil"/>
              <w:bottom w:val="nil"/>
              <w:right w:val="nil"/>
            </w:tcBorders>
            <w:shd w:val="clear" w:color="auto" w:fill="auto"/>
            <w:noWrap/>
            <w:vAlign w:val="bottom"/>
            <w:hideMark/>
          </w:tcPr>
          <w:p w14:paraId="4964C1BB" w14:textId="77777777" w:rsidR="00FD497A" w:rsidRPr="00FD497A" w:rsidRDefault="00FD497A" w:rsidP="00FD497A">
            <w:pPr>
              <w:spacing w:line="240" w:lineRule="auto"/>
              <w:jc w:val="center"/>
              <w:rPr>
                <w:rFonts w:eastAsia="Times New Roman" w:cs="Times New Roman"/>
                <w:color w:val="000000"/>
              </w:rPr>
            </w:pPr>
          </w:p>
        </w:tc>
        <w:tc>
          <w:tcPr>
            <w:tcW w:w="666" w:type="pct"/>
            <w:tcBorders>
              <w:top w:val="nil"/>
              <w:left w:val="nil"/>
              <w:bottom w:val="nil"/>
              <w:right w:val="nil"/>
            </w:tcBorders>
            <w:shd w:val="clear" w:color="auto" w:fill="auto"/>
            <w:noWrap/>
            <w:vAlign w:val="bottom"/>
            <w:hideMark/>
          </w:tcPr>
          <w:p w14:paraId="3969029E" w14:textId="77777777" w:rsidR="00FD497A" w:rsidRPr="00FD497A" w:rsidRDefault="00FD497A" w:rsidP="00FD497A">
            <w:pPr>
              <w:spacing w:line="240" w:lineRule="auto"/>
              <w:jc w:val="center"/>
              <w:rPr>
                <w:rFonts w:eastAsia="Times New Roman" w:cs="Times New Roman"/>
                <w:color w:val="000000"/>
              </w:rPr>
            </w:pPr>
          </w:p>
        </w:tc>
        <w:tc>
          <w:tcPr>
            <w:tcW w:w="669" w:type="pct"/>
            <w:tcBorders>
              <w:top w:val="nil"/>
              <w:left w:val="nil"/>
              <w:bottom w:val="nil"/>
              <w:right w:val="nil"/>
            </w:tcBorders>
            <w:shd w:val="clear" w:color="auto" w:fill="auto"/>
            <w:noWrap/>
            <w:vAlign w:val="bottom"/>
            <w:hideMark/>
          </w:tcPr>
          <w:p w14:paraId="0C963F84" w14:textId="77777777" w:rsidR="00FD497A" w:rsidRPr="00FD497A" w:rsidRDefault="00FD497A" w:rsidP="00FD497A">
            <w:pPr>
              <w:spacing w:line="240" w:lineRule="auto"/>
              <w:jc w:val="center"/>
              <w:rPr>
                <w:rFonts w:eastAsia="Times New Roman" w:cs="Times New Roman"/>
                <w:color w:val="000000"/>
              </w:rPr>
            </w:pPr>
          </w:p>
        </w:tc>
        <w:tc>
          <w:tcPr>
            <w:tcW w:w="265" w:type="pct"/>
            <w:tcBorders>
              <w:top w:val="nil"/>
              <w:left w:val="nil"/>
              <w:bottom w:val="nil"/>
              <w:right w:val="nil"/>
            </w:tcBorders>
            <w:shd w:val="clear" w:color="auto" w:fill="auto"/>
            <w:noWrap/>
            <w:vAlign w:val="bottom"/>
            <w:hideMark/>
          </w:tcPr>
          <w:p w14:paraId="7B0F75CE"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1B274B49" w14:textId="77777777" w:rsidR="00FD497A" w:rsidRPr="00FD497A" w:rsidRDefault="00FD497A" w:rsidP="00FD497A">
            <w:pPr>
              <w:spacing w:line="240" w:lineRule="auto"/>
              <w:jc w:val="center"/>
              <w:rPr>
                <w:rFonts w:eastAsia="Times New Roman" w:cs="Times New Roman"/>
                <w:color w:val="000000"/>
              </w:rPr>
            </w:pPr>
          </w:p>
        </w:tc>
        <w:tc>
          <w:tcPr>
            <w:tcW w:w="702" w:type="pct"/>
            <w:tcBorders>
              <w:top w:val="nil"/>
              <w:left w:val="nil"/>
              <w:bottom w:val="nil"/>
              <w:right w:val="nil"/>
            </w:tcBorders>
            <w:shd w:val="clear" w:color="auto" w:fill="auto"/>
            <w:noWrap/>
            <w:vAlign w:val="bottom"/>
            <w:hideMark/>
          </w:tcPr>
          <w:p w14:paraId="4D7FF547" w14:textId="77777777" w:rsidR="00FD497A" w:rsidRPr="00FD497A" w:rsidRDefault="00FD497A" w:rsidP="00FD497A">
            <w:pPr>
              <w:spacing w:line="240" w:lineRule="auto"/>
              <w:jc w:val="center"/>
              <w:rPr>
                <w:rFonts w:eastAsia="Times New Roman" w:cs="Times New Roman"/>
                <w:color w:val="000000"/>
              </w:rPr>
            </w:pPr>
          </w:p>
        </w:tc>
        <w:tc>
          <w:tcPr>
            <w:tcW w:w="792" w:type="pct"/>
            <w:tcBorders>
              <w:top w:val="nil"/>
              <w:left w:val="nil"/>
              <w:bottom w:val="nil"/>
              <w:right w:val="nil"/>
            </w:tcBorders>
            <w:shd w:val="clear" w:color="auto" w:fill="auto"/>
            <w:noWrap/>
            <w:vAlign w:val="bottom"/>
            <w:hideMark/>
          </w:tcPr>
          <w:p w14:paraId="40F182C1" w14:textId="77777777" w:rsidR="00FD497A" w:rsidRPr="00FD497A" w:rsidRDefault="00FD497A" w:rsidP="00FD497A">
            <w:pPr>
              <w:spacing w:line="240" w:lineRule="auto"/>
              <w:jc w:val="center"/>
              <w:rPr>
                <w:rFonts w:eastAsia="Times New Roman" w:cs="Times New Roman"/>
                <w:color w:val="000000"/>
              </w:rPr>
            </w:pPr>
          </w:p>
        </w:tc>
      </w:tr>
      <w:tr w:rsidR="00FD497A" w:rsidRPr="00FD497A" w14:paraId="0C8CFC80" w14:textId="77777777" w:rsidTr="00FD497A">
        <w:trPr>
          <w:trHeight w:val="315"/>
          <w:jc w:val="center"/>
        </w:trPr>
        <w:tc>
          <w:tcPr>
            <w:tcW w:w="198" w:type="pct"/>
            <w:tcBorders>
              <w:top w:val="nil"/>
              <w:left w:val="nil"/>
              <w:bottom w:val="nil"/>
              <w:right w:val="nil"/>
            </w:tcBorders>
            <w:shd w:val="clear" w:color="auto" w:fill="auto"/>
            <w:noWrap/>
            <w:vAlign w:val="bottom"/>
            <w:hideMark/>
          </w:tcPr>
          <w:p w14:paraId="73ED540E" w14:textId="77777777" w:rsidR="00FD497A" w:rsidRPr="00FD497A" w:rsidRDefault="00FD497A" w:rsidP="00FD497A">
            <w:pPr>
              <w:spacing w:line="240" w:lineRule="auto"/>
              <w:rPr>
                <w:rFonts w:eastAsia="Times New Roman" w:cs="Times New Roman"/>
                <w:color w:val="000000"/>
              </w:rPr>
            </w:pPr>
          </w:p>
        </w:tc>
        <w:tc>
          <w:tcPr>
            <w:tcW w:w="1011" w:type="pct"/>
            <w:tcBorders>
              <w:top w:val="nil"/>
              <w:left w:val="nil"/>
              <w:bottom w:val="nil"/>
              <w:right w:val="nil"/>
            </w:tcBorders>
            <w:shd w:val="clear" w:color="auto" w:fill="auto"/>
            <w:noWrap/>
            <w:vAlign w:val="bottom"/>
            <w:hideMark/>
          </w:tcPr>
          <w:p w14:paraId="72BE7FEA"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Tagliamento</w:t>
            </w:r>
          </w:p>
        </w:tc>
        <w:tc>
          <w:tcPr>
            <w:tcW w:w="343" w:type="pct"/>
            <w:tcBorders>
              <w:top w:val="nil"/>
              <w:left w:val="nil"/>
              <w:bottom w:val="nil"/>
              <w:right w:val="nil"/>
            </w:tcBorders>
            <w:shd w:val="clear" w:color="auto" w:fill="auto"/>
            <w:noWrap/>
            <w:vAlign w:val="bottom"/>
            <w:hideMark/>
          </w:tcPr>
          <w:p w14:paraId="113E2454"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0.0</w:t>
            </w:r>
          </w:p>
        </w:tc>
        <w:tc>
          <w:tcPr>
            <w:tcW w:w="666" w:type="pct"/>
            <w:tcBorders>
              <w:top w:val="nil"/>
              <w:left w:val="nil"/>
              <w:bottom w:val="nil"/>
              <w:right w:val="nil"/>
            </w:tcBorders>
            <w:shd w:val="clear" w:color="auto" w:fill="auto"/>
            <w:noWrap/>
            <w:vAlign w:val="bottom"/>
            <w:hideMark/>
          </w:tcPr>
          <w:p w14:paraId="180468C9"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30</w:t>
            </w:r>
          </w:p>
        </w:tc>
        <w:tc>
          <w:tcPr>
            <w:tcW w:w="669" w:type="pct"/>
            <w:tcBorders>
              <w:top w:val="nil"/>
              <w:left w:val="nil"/>
              <w:bottom w:val="nil"/>
              <w:right w:val="nil"/>
            </w:tcBorders>
            <w:shd w:val="clear" w:color="auto" w:fill="auto"/>
            <w:noWrap/>
            <w:vAlign w:val="bottom"/>
            <w:hideMark/>
          </w:tcPr>
          <w:p w14:paraId="7C349852"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13–160 (a)</w:t>
            </w:r>
          </w:p>
        </w:tc>
        <w:tc>
          <w:tcPr>
            <w:tcW w:w="265" w:type="pct"/>
            <w:tcBorders>
              <w:top w:val="nil"/>
              <w:left w:val="nil"/>
              <w:bottom w:val="nil"/>
              <w:right w:val="nil"/>
            </w:tcBorders>
            <w:shd w:val="clear" w:color="auto" w:fill="auto"/>
            <w:noWrap/>
            <w:vAlign w:val="bottom"/>
            <w:hideMark/>
          </w:tcPr>
          <w:p w14:paraId="08C46F90"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72F89ED5"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702" w:type="pct"/>
            <w:tcBorders>
              <w:top w:val="nil"/>
              <w:left w:val="nil"/>
              <w:bottom w:val="nil"/>
              <w:right w:val="nil"/>
            </w:tcBorders>
            <w:shd w:val="clear" w:color="auto" w:fill="auto"/>
            <w:noWrap/>
            <w:vAlign w:val="bottom"/>
            <w:hideMark/>
          </w:tcPr>
          <w:p w14:paraId="46F24212"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792" w:type="pct"/>
            <w:tcBorders>
              <w:top w:val="nil"/>
              <w:left w:val="nil"/>
              <w:bottom w:val="nil"/>
              <w:right w:val="nil"/>
            </w:tcBorders>
            <w:shd w:val="clear" w:color="auto" w:fill="auto"/>
            <w:noWrap/>
            <w:vAlign w:val="bottom"/>
            <w:hideMark/>
          </w:tcPr>
          <w:p w14:paraId="56DD8D92"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r>
      <w:tr w:rsidR="00FD497A" w:rsidRPr="00FD497A" w14:paraId="0E9AE0D5" w14:textId="77777777" w:rsidTr="00FD497A">
        <w:trPr>
          <w:trHeight w:val="315"/>
          <w:jc w:val="center"/>
        </w:trPr>
        <w:tc>
          <w:tcPr>
            <w:tcW w:w="198" w:type="pct"/>
            <w:tcBorders>
              <w:top w:val="nil"/>
              <w:left w:val="nil"/>
              <w:bottom w:val="nil"/>
              <w:right w:val="nil"/>
            </w:tcBorders>
            <w:shd w:val="clear" w:color="auto" w:fill="auto"/>
            <w:noWrap/>
            <w:vAlign w:val="bottom"/>
            <w:hideMark/>
          </w:tcPr>
          <w:p w14:paraId="17BF618A" w14:textId="77777777" w:rsidR="00FD497A" w:rsidRPr="00FD497A" w:rsidRDefault="00FD497A" w:rsidP="00FD497A">
            <w:pPr>
              <w:spacing w:line="240" w:lineRule="auto"/>
              <w:rPr>
                <w:rFonts w:eastAsia="Times New Roman" w:cs="Times New Roman"/>
                <w:color w:val="000000"/>
              </w:rPr>
            </w:pPr>
          </w:p>
        </w:tc>
        <w:tc>
          <w:tcPr>
            <w:tcW w:w="1011" w:type="pct"/>
            <w:tcBorders>
              <w:top w:val="nil"/>
              <w:left w:val="nil"/>
              <w:bottom w:val="nil"/>
              <w:right w:val="nil"/>
            </w:tcBorders>
            <w:shd w:val="clear" w:color="auto" w:fill="auto"/>
            <w:noWrap/>
            <w:vAlign w:val="bottom"/>
            <w:hideMark/>
          </w:tcPr>
          <w:p w14:paraId="240DB6F6"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Coweeta</w:t>
            </w:r>
          </w:p>
        </w:tc>
        <w:tc>
          <w:tcPr>
            <w:tcW w:w="343" w:type="pct"/>
            <w:tcBorders>
              <w:top w:val="nil"/>
              <w:left w:val="nil"/>
              <w:bottom w:val="nil"/>
              <w:right w:val="nil"/>
            </w:tcBorders>
            <w:shd w:val="clear" w:color="auto" w:fill="auto"/>
            <w:noWrap/>
            <w:vAlign w:val="bottom"/>
            <w:hideMark/>
          </w:tcPr>
          <w:p w14:paraId="3D30CE50"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0.0</w:t>
            </w:r>
          </w:p>
        </w:tc>
        <w:tc>
          <w:tcPr>
            <w:tcW w:w="666" w:type="pct"/>
            <w:tcBorders>
              <w:top w:val="nil"/>
              <w:left w:val="nil"/>
              <w:bottom w:val="nil"/>
              <w:right w:val="nil"/>
            </w:tcBorders>
            <w:shd w:val="clear" w:color="auto" w:fill="auto"/>
            <w:noWrap/>
            <w:vAlign w:val="bottom"/>
            <w:hideMark/>
          </w:tcPr>
          <w:p w14:paraId="1467AFD4"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59</w:t>
            </w:r>
          </w:p>
        </w:tc>
        <w:tc>
          <w:tcPr>
            <w:tcW w:w="669" w:type="pct"/>
            <w:tcBorders>
              <w:top w:val="nil"/>
              <w:left w:val="nil"/>
              <w:bottom w:val="nil"/>
              <w:right w:val="nil"/>
            </w:tcBorders>
            <w:shd w:val="clear" w:color="auto" w:fill="auto"/>
            <w:noWrap/>
            <w:vAlign w:val="bottom"/>
            <w:hideMark/>
          </w:tcPr>
          <w:p w14:paraId="68D1068B"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25–260 (a)</w:t>
            </w:r>
          </w:p>
        </w:tc>
        <w:tc>
          <w:tcPr>
            <w:tcW w:w="265" w:type="pct"/>
            <w:tcBorders>
              <w:top w:val="nil"/>
              <w:left w:val="nil"/>
              <w:bottom w:val="nil"/>
              <w:right w:val="nil"/>
            </w:tcBorders>
            <w:shd w:val="clear" w:color="auto" w:fill="auto"/>
            <w:noWrap/>
            <w:vAlign w:val="bottom"/>
            <w:hideMark/>
          </w:tcPr>
          <w:p w14:paraId="35F4FAFB"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124D4C06"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702" w:type="pct"/>
            <w:tcBorders>
              <w:top w:val="nil"/>
              <w:left w:val="nil"/>
              <w:bottom w:val="nil"/>
              <w:right w:val="nil"/>
            </w:tcBorders>
            <w:shd w:val="clear" w:color="auto" w:fill="auto"/>
            <w:noWrap/>
            <w:vAlign w:val="bottom"/>
            <w:hideMark/>
          </w:tcPr>
          <w:p w14:paraId="3A6A37AE"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792" w:type="pct"/>
            <w:tcBorders>
              <w:top w:val="nil"/>
              <w:left w:val="nil"/>
              <w:bottom w:val="nil"/>
              <w:right w:val="nil"/>
            </w:tcBorders>
            <w:shd w:val="clear" w:color="auto" w:fill="auto"/>
            <w:noWrap/>
            <w:vAlign w:val="bottom"/>
            <w:hideMark/>
          </w:tcPr>
          <w:p w14:paraId="17E6DC37"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r>
      <w:tr w:rsidR="00FD497A" w:rsidRPr="00FD497A" w14:paraId="5EDCE27C" w14:textId="77777777" w:rsidTr="00FD497A">
        <w:trPr>
          <w:trHeight w:val="315"/>
          <w:jc w:val="center"/>
        </w:trPr>
        <w:tc>
          <w:tcPr>
            <w:tcW w:w="198" w:type="pct"/>
            <w:tcBorders>
              <w:top w:val="nil"/>
              <w:left w:val="nil"/>
              <w:bottom w:val="nil"/>
              <w:right w:val="nil"/>
            </w:tcBorders>
            <w:shd w:val="clear" w:color="auto" w:fill="auto"/>
            <w:noWrap/>
            <w:vAlign w:val="bottom"/>
            <w:hideMark/>
          </w:tcPr>
          <w:p w14:paraId="66AFFD5B" w14:textId="77777777" w:rsidR="00FD497A" w:rsidRPr="00FD497A" w:rsidRDefault="00FD497A" w:rsidP="00FD497A">
            <w:pPr>
              <w:spacing w:line="240" w:lineRule="auto"/>
              <w:rPr>
                <w:rFonts w:eastAsia="Times New Roman" w:cs="Times New Roman"/>
                <w:color w:val="000000"/>
              </w:rPr>
            </w:pPr>
          </w:p>
        </w:tc>
        <w:tc>
          <w:tcPr>
            <w:tcW w:w="1011" w:type="pct"/>
            <w:tcBorders>
              <w:top w:val="nil"/>
              <w:left w:val="nil"/>
              <w:bottom w:val="nil"/>
              <w:right w:val="nil"/>
            </w:tcBorders>
            <w:shd w:val="clear" w:color="auto" w:fill="auto"/>
            <w:noWrap/>
            <w:vAlign w:val="bottom"/>
            <w:hideMark/>
          </w:tcPr>
          <w:p w14:paraId="08976BD2"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Elbe</w:t>
            </w:r>
          </w:p>
        </w:tc>
        <w:tc>
          <w:tcPr>
            <w:tcW w:w="343" w:type="pct"/>
            <w:tcBorders>
              <w:top w:val="nil"/>
              <w:left w:val="nil"/>
              <w:bottom w:val="nil"/>
              <w:right w:val="nil"/>
            </w:tcBorders>
            <w:shd w:val="clear" w:color="auto" w:fill="auto"/>
            <w:noWrap/>
            <w:vAlign w:val="bottom"/>
            <w:hideMark/>
          </w:tcPr>
          <w:p w14:paraId="34101003"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0.1</w:t>
            </w:r>
          </w:p>
        </w:tc>
        <w:tc>
          <w:tcPr>
            <w:tcW w:w="666" w:type="pct"/>
            <w:tcBorders>
              <w:top w:val="nil"/>
              <w:left w:val="nil"/>
              <w:bottom w:val="nil"/>
              <w:right w:val="nil"/>
            </w:tcBorders>
            <w:shd w:val="clear" w:color="auto" w:fill="auto"/>
            <w:noWrap/>
            <w:vAlign w:val="bottom"/>
            <w:hideMark/>
          </w:tcPr>
          <w:p w14:paraId="674309D2"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140</w:t>
            </w:r>
          </w:p>
        </w:tc>
        <w:tc>
          <w:tcPr>
            <w:tcW w:w="669" w:type="pct"/>
            <w:tcBorders>
              <w:top w:val="nil"/>
              <w:left w:val="nil"/>
              <w:bottom w:val="nil"/>
              <w:right w:val="nil"/>
            </w:tcBorders>
            <w:shd w:val="clear" w:color="auto" w:fill="auto"/>
            <w:noWrap/>
            <w:vAlign w:val="bottom"/>
            <w:hideMark/>
          </w:tcPr>
          <w:p w14:paraId="11DCA91D"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49–880 (a)</w:t>
            </w:r>
          </w:p>
        </w:tc>
        <w:tc>
          <w:tcPr>
            <w:tcW w:w="265" w:type="pct"/>
            <w:tcBorders>
              <w:top w:val="nil"/>
              <w:left w:val="nil"/>
              <w:bottom w:val="nil"/>
              <w:right w:val="nil"/>
            </w:tcBorders>
            <w:shd w:val="clear" w:color="auto" w:fill="auto"/>
            <w:noWrap/>
            <w:vAlign w:val="bottom"/>
            <w:hideMark/>
          </w:tcPr>
          <w:p w14:paraId="59507F9F"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003CD88C"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702" w:type="pct"/>
            <w:tcBorders>
              <w:top w:val="nil"/>
              <w:left w:val="nil"/>
              <w:bottom w:val="nil"/>
              <w:right w:val="nil"/>
            </w:tcBorders>
            <w:shd w:val="clear" w:color="auto" w:fill="auto"/>
            <w:noWrap/>
            <w:vAlign w:val="bottom"/>
            <w:hideMark/>
          </w:tcPr>
          <w:p w14:paraId="394C27E9"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792" w:type="pct"/>
            <w:tcBorders>
              <w:top w:val="nil"/>
              <w:left w:val="nil"/>
              <w:bottom w:val="nil"/>
              <w:right w:val="nil"/>
            </w:tcBorders>
            <w:shd w:val="clear" w:color="auto" w:fill="auto"/>
            <w:noWrap/>
            <w:vAlign w:val="bottom"/>
            <w:hideMark/>
          </w:tcPr>
          <w:p w14:paraId="39A3E033"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r>
      <w:tr w:rsidR="00FD497A" w:rsidRPr="00FD497A" w14:paraId="1225D8BB" w14:textId="77777777" w:rsidTr="00FD497A">
        <w:trPr>
          <w:trHeight w:val="315"/>
          <w:jc w:val="center"/>
        </w:trPr>
        <w:tc>
          <w:tcPr>
            <w:tcW w:w="198" w:type="pct"/>
            <w:tcBorders>
              <w:top w:val="nil"/>
              <w:left w:val="nil"/>
              <w:bottom w:val="nil"/>
              <w:right w:val="nil"/>
            </w:tcBorders>
            <w:shd w:val="clear" w:color="auto" w:fill="auto"/>
            <w:noWrap/>
            <w:vAlign w:val="bottom"/>
            <w:hideMark/>
          </w:tcPr>
          <w:p w14:paraId="5AE9A6B5" w14:textId="77777777" w:rsidR="00FD497A" w:rsidRPr="00FD497A" w:rsidRDefault="00FD497A" w:rsidP="00FD497A">
            <w:pPr>
              <w:spacing w:line="240" w:lineRule="auto"/>
              <w:rPr>
                <w:rFonts w:eastAsia="Times New Roman" w:cs="Times New Roman"/>
                <w:color w:val="000000"/>
              </w:rPr>
            </w:pPr>
          </w:p>
        </w:tc>
        <w:tc>
          <w:tcPr>
            <w:tcW w:w="1011" w:type="pct"/>
            <w:tcBorders>
              <w:top w:val="nil"/>
              <w:left w:val="nil"/>
              <w:bottom w:val="nil"/>
              <w:right w:val="nil"/>
            </w:tcBorders>
            <w:shd w:val="clear" w:color="auto" w:fill="auto"/>
            <w:noWrap/>
            <w:vAlign w:val="bottom"/>
            <w:hideMark/>
          </w:tcPr>
          <w:p w14:paraId="50AD4AAA"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Danube</w:t>
            </w:r>
          </w:p>
        </w:tc>
        <w:tc>
          <w:tcPr>
            <w:tcW w:w="343" w:type="pct"/>
            <w:tcBorders>
              <w:top w:val="nil"/>
              <w:left w:val="nil"/>
              <w:bottom w:val="nil"/>
              <w:right w:val="nil"/>
            </w:tcBorders>
            <w:shd w:val="clear" w:color="auto" w:fill="auto"/>
            <w:noWrap/>
            <w:vAlign w:val="bottom"/>
            <w:hideMark/>
          </w:tcPr>
          <w:p w14:paraId="23163E97"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0.0</w:t>
            </w:r>
          </w:p>
        </w:tc>
        <w:tc>
          <w:tcPr>
            <w:tcW w:w="666" w:type="pct"/>
            <w:tcBorders>
              <w:top w:val="nil"/>
              <w:left w:val="nil"/>
              <w:bottom w:val="nil"/>
              <w:right w:val="nil"/>
            </w:tcBorders>
            <w:shd w:val="clear" w:color="auto" w:fill="auto"/>
            <w:noWrap/>
            <w:vAlign w:val="bottom"/>
            <w:hideMark/>
          </w:tcPr>
          <w:p w14:paraId="276BF0BD"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250</w:t>
            </w:r>
          </w:p>
        </w:tc>
        <w:tc>
          <w:tcPr>
            <w:tcW w:w="669" w:type="pct"/>
            <w:tcBorders>
              <w:top w:val="nil"/>
              <w:left w:val="nil"/>
              <w:bottom w:val="nil"/>
              <w:right w:val="nil"/>
            </w:tcBorders>
            <w:shd w:val="clear" w:color="auto" w:fill="auto"/>
            <w:noWrap/>
            <w:vAlign w:val="bottom"/>
            <w:hideMark/>
          </w:tcPr>
          <w:p w14:paraId="72FF39E1"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74–2300 (a)</w:t>
            </w:r>
          </w:p>
        </w:tc>
        <w:tc>
          <w:tcPr>
            <w:tcW w:w="265" w:type="pct"/>
            <w:tcBorders>
              <w:top w:val="nil"/>
              <w:left w:val="nil"/>
              <w:bottom w:val="nil"/>
              <w:right w:val="nil"/>
            </w:tcBorders>
            <w:shd w:val="clear" w:color="auto" w:fill="auto"/>
            <w:noWrap/>
            <w:vAlign w:val="bottom"/>
            <w:hideMark/>
          </w:tcPr>
          <w:p w14:paraId="445C67EC"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280B93E4"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702" w:type="pct"/>
            <w:tcBorders>
              <w:top w:val="nil"/>
              <w:left w:val="nil"/>
              <w:bottom w:val="nil"/>
              <w:right w:val="nil"/>
            </w:tcBorders>
            <w:shd w:val="clear" w:color="auto" w:fill="auto"/>
            <w:noWrap/>
            <w:vAlign w:val="bottom"/>
            <w:hideMark/>
          </w:tcPr>
          <w:p w14:paraId="5F354C6C"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792" w:type="pct"/>
            <w:tcBorders>
              <w:top w:val="nil"/>
              <w:left w:val="nil"/>
              <w:bottom w:val="nil"/>
              <w:right w:val="nil"/>
            </w:tcBorders>
            <w:shd w:val="clear" w:color="auto" w:fill="auto"/>
            <w:noWrap/>
            <w:vAlign w:val="bottom"/>
            <w:hideMark/>
          </w:tcPr>
          <w:p w14:paraId="1AC1A6B9"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r>
      <w:tr w:rsidR="00FD497A" w:rsidRPr="00FD497A" w14:paraId="1C72AEC4" w14:textId="77777777" w:rsidTr="00FD497A">
        <w:trPr>
          <w:trHeight w:val="420"/>
          <w:jc w:val="center"/>
        </w:trPr>
        <w:tc>
          <w:tcPr>
            <w:tcW w:w="1209" w:type="pct"/>
            <w:gridSpan w:val="2"/>
            <w:tcBorders>
              <w:top w:val="nil"/>
              <w:left w:val="nil"/>
              <w:bottom w:val="nil"/>
              <w:right w:val="nil"/>
            </w:tcBorders>
            <w:shd w:val="clear" w:color="auto" w:fill="auto"/>
            <w:noWrap/>
            <w:vAlign w:val="bottom"/>
            <w:hideMark/>
          </w:tcPr>
          <w:p w14:paraId="50F84963"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Stream order</w:t>
            </w:r>
          </w:p>
        </w:tc>
        <w:tc>
          <w:tcPr>
            <w:tcW w:w="343" w:type="pct"/>
            <w:tcBorders>
              <w:top w:val="nil"/>
              <w:left w:val="nil"/>
              <w:bottom w:val="nil"/>
              <w:right w:val="nil"/>
            </w:tcBorders>
            <w:shd w:val="clear" w:color="auto" w:fill="auto"/>
            <w:noWrap/>
            <w:vAlign w:val="bottom"/>
            <w:hideMark/>
          </w:tcPr>
          <w:p w14:paraId="6024316E" w14:textId="77777777" w:rsidR="00FD497A" w:rsidRPr="00FD497A" w:rsidRDefault="00FD497A" w:rsidP="00FD497A">
            <w:pPr>
              <w:spacing w:line="240" w:lineRule="auto"/>
              <w:jc w:val="center"/>
              <w:rPr>
                <w:rFonts w:eastAsia="Times New Roman" w:cs="Times New Roman"/>
                <w:color w:val="000000"/>
              </w:rPr>
            </w:pPr>
          </w:p>
        </w:tc>
        <w:tc>
          <w:tcPr>
            <w:tcW w:w="666" w:type="pct"/>
            <w:tcBorders>
              <w:top w:val="nil"/>
              <w:left w:val="nil"/>
              <w:bottom w:val="nil"/>
              <w:right w:val="nil"/>
            </w:tcBorders>
            <w:shd w:val="clear" w:color="auto" w:fill="auto"/>
            <w:noWrap/>
            <w:vAlign w:val="bottom"/>
            <w:hideMark/>
          </w:tcPr>
          <w:p w14:paraId="67893A53" w14:textId="77777777" w:rsidR="00FD497A" w:rsidRPr="00FD497A" w:rsidRDefault="00FD497A" w:rsidP="00FD497A">
            <w:pPr>
              <w:spacing w:line="240" w:lineRule="auto"/>
              <w:jc w:val="center"/>
              <w:rPr>
                <w:rFonts w:eastAsia="Times New Roman" w:cs="Times New Roman"/>
                <w:color w:val="000000"/>
              </w:rPr>
            </w:pPr>
          </w:p>
        </w:tc>
        <w:tc>
          <w:tcPr>
            <w:tcW w:w="669" w:type="pct"/>
            <w:tcBorders>
              <w:top w:val="nil"/>
              <w:left w:val="nil"/>
              <w:bottom w:val="nil"/>
              <w:right w:val="nil"/>
            </w:tcBorders>
            <w:shd w:val="clear" w:color="auto" w:fill="auto"/>
            <w:noWrap/>
            <w:vAlign w:val="bottom"/>
            <w:hideMark/>
          </w:tcPr>
          <w:p w14:paraId="168F7B8A" w14:textId="77777777" w:rsidR="00FD497A" w:rsidRPr="00FD497A" w:rsidRDefault="00FD497A" w:rsidP="00FD497A">
            <w:pPr>
              <w:spacing w:line="240" w:lineRule="auto"/>
              <w:jc w:val="center"/>
              <w:rPr>
                <w:rFonts w:eastAsia="Times New Roman" w:cs="Times New Roman"/>
                <w:color w:val="000000"/>
              </w:rPr>
            </w:pPr>
          </w:p>
        </w:tc>
        <w:tc>
          <w:tcPr>
            <w:tcW w:w="265" w:type="pct"/>
            <w:tcBorders>
              <w:top w:val="nil"/>
              <w:left w:val="nil"/>
              <w:bottom w:val="nil"/>
              <w:right w:val="nil"/>
            </w:tcBorders>
            <w:shd w:val="clear" w:color="auto" w:fill="auto"/>
            <w:noWrap/>
            <w:vAlign w:val="bottom"/>
            <w:hideMark/>
          </w:tcPr>
          <w:p w14:paraId="19831A80"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559C7146" w14:textId="77777777" w:rsidR="00FD497A" w:rsidRPr="00FD497A" w:rsidRDefault="00FD497A" w:rsidP="00FD497A">
            <w:pPr>
              <w:spacing w:line="240" w:lineRule="auto"/>
              <w:jc w:val="center"/>
              <w:rPr>
                <w:rFonts w:eastAsia="Times New Roman" w:cs="Times New Roman"/>
                <w:color w:val="000000"/>
              </w:rPr>
            </w:pPr>
          </w:p>
        </w:tc>
        <w:tc>
          <w:tcPr>
            <w:tcW w:w="702" w:type="pct"/>
            <w:tcBorders>
              <w:top w:val="nil"/>
              <w:left w:val="nil"/>
              <w:bottom w:val="nil"/>
              <w:right w:val="nil"/>
            </w:tcBorders>
            <w:shd w:val="clear" w:color="auto" w:fill="auto"/>
            <w:noWrap/>
            <w:vAlign w:val="bottom"/>
            <w:hideMark/>
          </w:tcPr>
          <w:p w14:paraId="6DB25CEC" w14:textId="77777777" w:rsidR="00FD497A" w:rsidRPr="00FD497A" w:rsidRDefault="00FD497A" w:rsidP="00FD497A">
            <w:pPr>
              <w:spacing w:line="240" w:lineRule="auto"/>
              <w:jc w:val="center"/>
              <w:rPr>
                <w:rFonts w:eastAsia="Times New Roman" w:cs="Times New Roman"/>
                <w:color w:val="000000"/>
              </w:rPr>
            </w:pPr>
          </w:p>
        </w:tc>
        <w:tc>
          <w:tcPr>
            <w:tcW w:w="792" w:type="pct"/>
            <w:tcBorders>
              <w:top w:val="nil"/>
              <w:left w:val="nil"/>
              <w:bottom w:val="nil"/>
              <w:right w:val="nil"/>
            </w:tcBorders>
            <w:shd w:val="clear" w:color="auto" w:fill="auto"/>
            <w:noWrap/>
            <w:vAlign w:val="bottom"/>
            <w:hideMark/>
          </w:tcPr>
          <w:p w14:paraId="6EA3C969" w14:textId="77777777" w:rsidR="00FD497A" w:rsidRPr="00FD497A" w:rsidRDefault="00FD497A" w:rsidP="00FD497A">
            <w:pPr>
              <w:spacing w:line="240" w:lineRule="auto"/>
              <w:jc w:val="center"/>
              <w:rPr>
                <w:rFonts w:eastAsia="Times New Roman" w:cs="Times New Roman"/>
                <w:color w:val="000000"/>
              </w:rPr>
            </w:pPr>
          </w:p>
        </w:tc>
      </w:tr>
      <w:tr w:rsidR="00FD497A" w:rsidRPr="00FD497A" w14:paraId="21510024" w14:textId="77777777" w:rsidTr="00FD497A">
        <w:trPr>
          <w:trHeight w:val="315"/>
          <w:jc w:val="center"/>
        </w:trPr>
        <w:tc>
          <w:tcPr>
            <w:tcW w:w="198" w:type="pct"/>
            <w:tcBorders>
              <w:top w:val="nil"/>
              <w:left w:val="nil"/>
              <w:bottom w:val="nil"/>
              <w:right w:val="nil"/>
            </w:tcBorders>
            <w:shd w:val="clear" w:color="auto" w:fill="auto"/>
            <w:noWrap/>
            <w:vAlign w:val="bottom"/>
            <w:hideMark/>
          </w:tcPr>
          <w:p w14:paraId="76A76526" w14:textId="77777777" w:rsidR="00FD497A" w:rsidRPr="00FD497A" w:rsidRDefault="00FD497A" w:rsidP="00FD497A">
            <w:pPr>
              <w:spacing w:line="240" w:lineRule="auto"/>
              <w:rPr>
                <w:rFonts w:eastAsia="Times New Roman" w:cs="Times New Roman"/>
                <w:color w:val="000000"/>
              </w:rPr>
            </w:pPr>
          </w:p>
        </w:tc>
        <w:tc>
          <w:tcPr>
            <w:tcW w:w="1011" w:type="pct"/>
            <w:tcBorders>
              <w:top w:val="nil"/>
              <w:left w:val="nil"/>
              <w:bottom w:val="nil"/>
              <w:right w:val="nil"/>
            </w:tcBorders>
            <w:shd w:val="clear" w:color="auto" w:fill="auto"/>
            <w:noWrap/>
            <w:vAlign w:val="bottom"/>
            <w:hideMark/>
          </w:tcPr>
          <w:p w14:paraId="0EE05BBE"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1–2</w:t>
            </w:r>
          </w:p>
        </w:tc>
        <w:tc>
          <w:tcPr>
            <w:tcW w:w="343" w:type="pct"/>
            <w:tcBorders>
              <w:top w:val="nil"/>
              <w:left w:val="nil"/>
              <w:bottom w:val="nil"/>
              <w:right w:val="nil"/>
            </w:tcBorders>
            <w:shd w:val="clear" w:color="auto" w:fill="auto"/>
            <w:noWrap/>
            <w:vAlign w:val="bottom"/>
            <w:hideMark/>
          </w:tcPr>
          <w:p w14:paraId="502C4218"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0.0</w:t>
            </w:r>
          </w:p>
        </w:tc>
        <w:tc>
          <w:tcPr>
            <w:tcW w:w="666" w:type="pct"/>
            <w:tcBorders>
              <w:top w:val="nil"/>
              <w:left w:val="nil"/>
              <w:bottom w:val="nil"/>
              <w:right w:val="nil"/>
            </w:tcBorders>
            <w:shd w:val="clear" w:color="auto" w:fill="auto"/>
            <w:noWrap/>
            <w:vAlign w:val="bottom"/>
            <w:hideMark/>
          </w:tcPr>
          <w:p w14:paraId="4CF063CA"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2</w:t>
            </w:r>
          </w:p>
        </w:tc>
        <w:tc>
          <w:tcPr>
            <w:tcW w:w="669" w:type="pct"/>
            <w:tcBorders>
              <w:top w:val="nil"/>
              <w:left w:val="nil"/>
              <w:bottom w:val="nil"/>
              <w:right w:val="nil"/>
            </w:tcBorders>
            <w:shd w:val="clear" w:color="auto" w:fill="auto"/>
            <w:noWrap/>
            <w:vAlign w:val="bottom"/>
            <w:hideMark/>
          </w:tcPr>
          <w:p w14:paraId="3D312AC1"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2–3 (a)</w:t>
            </w:r>
          </w:p>
        </w:tc>
        <w:tc>
          <w:tcPr>
            <w:tcW w:w="265" w:type="pct"/>
            <w:tcBorders>
              <w:top w:val="nil"/>
              <w:left w:val="nil"/>
              <w:bottom w:val="nil"/>
              <w:right w:val="nil"/>
            </w:tcBorders>
            <w:shd w:val="clear" w:color="auto" w:fill="auto"/>
            <w:noWrap/>
            <w:vAlign w:val="bottom"/>
            <w:hideMark/>
          </w:tcPr>
          <w:p w14:paraId="2241F6F2"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57AB6AAB"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0.2</w:t>
            </w:r>
          </w:p>
        </w:tc>
        <w:tc>
          <w:tcPr>
            <w:tcW w:w="702" w:type="pct"/>
            <w:tcBorders>
              <w:top w:val="nil"/>
              <w:left w:val="nil"/>
              <w:bottom w:val="nil"/>
              <w:right w:val="nil"/>
            </w:tcBorders>
            <w:shd w:val="clear" w:color="auto" w:fill="auto"/>
            <w:noWrap/>
            <w:vAlign w:val="bottom"/>
            <w:hideMark/>
          </w:tcPr>
          <w:p w14:paraId="66280A45"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100</w:t>
            </w:r>
          </w:p>
        </w:tc>
        <w:tc>
          <w:tcPr>
            <w:tcW w:w="792" w:type="pct"/>
            <w:tcBorders>
              <w:top w:val="nil"/>
              <w:left w:val="nil"/>
              <w:bottom w:val="nil"/>
              <w:right w:val="nil"/>
            </w:tcBorders>
            <w:shd w:val="clear" w:color="auto" w:fill="auto"/>
            <w:noWrap/>
            <w:vAlign w:val="bottom"/>
            <w:hideMark/>
          </w:tcPr>
          <w:p w14:paraId="291EE557"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78–140 (a)</w:t>
            </w:r>
          </w:p>
        </w:tc>
      </w:tr>
      <w:tr w:rsidR="00FD497A" w:rsidRPr="00FD497A" w14:paraId="1480B53B" w14:textId="77777777" w:rsidTr="00FD497A">
        <w:trPr>
          <w:trHeight w:val="315"/>
          <w:jc w:val="center"/>
        </w:trPr>
        <w:tc>
          <w:tcPr>
            <w:tcW w:w="198" w:type="pct"/>
            <w:tcBorders>
              <w:top w:val="nil"/>
              <w:left w:val="nil"/>
              <w:bottom w:val="nil"/>
              <w:right w:val="nil"/>
            </w:tcBorders>
            <w:shd w:val="clear" w:color="auto" w:fill="auto"/>
            <w:noWrap/>
            <w:vAlign w:val="bottom"/>
            <w:hideMark/>
          </w:tcPr>
          <w:p w14:paraId="3B7F2E22" w14:textId="77777777" w:rsidR="00FD497A" w:rsidRPr="00FD497A" w:rsidRDefault="00FD497A" w:rsidP="00FD497A">
            <w:pPr>
              <w:spacing w:line="240" w:lineRule="auto"/>
              <w:rPr>
                <w:rFonts w:eastAsia="Times New Roman" w:cs="Times New Roman"/>
                <w:color w:val="000000"/>
              </w:rPr>
            </w:pPr>
          </w:p>
        </w:tc>
        <w:tc>
          <w:tcPr>
            <w:tcW w:w="1011" w:type="pct"/>
            <w:tcBorders>
              <w:top w:val="nil"/>
              <w:left w:val="nil"/>
              <w:bottom w:val="nil"/>
              <w:right w:val="nil"/>
            </w:tcBorders>
            <w:shd w:val="clear" w:color="auto" w:fill="auto"/>
            <w:noWrap/>
            <w:vAlign w:val="bottom"/>
            <w:hideMark/>
          </w:tcPr>
          <w:p w14:paraId="1919AC04"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3–4</w:t>
            </w:r>
          </w:p>
        </w:tc>
        <w:tc>
          <w:tcPr>
            <w:tcW w:w="343" w:type="pct"/>
            <w:tcBorders>
              <w:top w:val="nil"/>
              <w:left w:val="nil"/>
              <w:bottom w:val="nil"/>
              <w:right w:val="nil"/>
            </w:tcBorders>
            <w:shd w:val="clear" w:color="auto" w:fill="auto"/>
            <w:noWrap/>
            <w:vAlign w:val="bottom"/>
            <w:hideMark/>
          </w:tcPr>
          <w:p w14:paraId="08E8CAE1"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0.0</w:t>
            </w:r>
          </w:p>
        </w:tc>
        <w:tc>
          <w:tcPr>
            <w:tcW w:w="666" w:type="pct"/>
            <w:tcBorders>
              <w:top w:val="nil"/>
              <w:left w:val="nil"/>
              <w:bottom w:val="nil"/>
              <w:right w:val="nil"/>
            </w:tcBorders>
            <w:shd w:val="clear" w:color="auto" w:fill="auto"/>
            <w:noWrap/>
            <w:vAlign w:val="bottom"/>
            <w:hideMark/>
          </w:tcPr>
          <w:p w14:paraId="65BBE0C5"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62</w:t>
            </w:r>
          </w:p>
        </w:tc>
        <w:tc>
          <w:tcPr>
            <w:tcW w:w="669" w:type="pct"/>
            <w:tcBorders>
              <w:top w:val="nil"/>
              <w:left w:val="nil"/>
              <w:bottom w:val="nil"/>
              <w:right w:val="nil"/>
            </w:tcBorders>
            <w:shd w:val="clear" w:color="auto" w:fill="auto"/>
            <w:noWrap/>
            <w:vAlign w:val="bottom"/>
            <w:hideMark/>
          </w:tcPr>
          <w:p w14:paraId="73AAC6E5"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23–430 (b)</w:t>
            </w:r>
          </w:p>
        </w:tc>
        <w:tc>
          <w:tcPr>
            <w:tcW w:w="265" w:type="pct"/>
            <w:tcBorders>
              <w:top w:val="nil"/>
              <w:left w:val="nil"/>
              <w:bottom w:val="nil"/>
              <w:right w:val="nil"/>
            </w:tcBorders>
            <w:shd w:val="clear" w:color="auto" w:fill="auto"/>
            <w:noWrap/>
            <w:vAlign w:val="bottom"/>
            <w:hideMark/>
          </w:tcPr>
          <w:p w14:paraId="799D3D84"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204DFAC0"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0.7</w:t>
            </w:r>
          </w:p>
        </w:tc>
        <w:tc>
          <w:tcPr>
            <w:tcW w:w="702" w:type="pct"/>
            <w:tcBorders>
              <w:top w:val="nil"/>
              <w:left w:val="nil"/>
              <w:bottom w:val="nil"/>
              <w:right w:val="nil"/>
            </w:tcBorders>
            <w:shd w:val="clear" w:color="auto" w:fill="auto"/>
            <w:noWrap/>
            <w:vAlign w:val="bottom"/>
            <w:hideMark/>
          </w:tcPr>
          <w:p w14:paraId="6A994CB9"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330</w:t>
            </w:r>
          </w:p>
        </w:tc>
        <w:tc>
          <w:tcPr>
            <w:tcW w:w="792" w:type="pct"/>
            <w:tcBorders>
              <w:top w:val="nil"/>
              <w:left w:val="nil"/>
              <w:bottom w:val="nil"/>
              <w:right w:val="nil"/>
            </w:tcBorders>
            <w:shd w:val="clear" w:color="auto" w:fill="auto"/>
            <w:noWrap/>
            <w:vAlign w:val="bottom"/>
            <w:hideMark/>
          </w:tcPr>
          <w:p w14:paraId="16213F29"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230–500 (b)</w:t>
            </w:r>
          </w:p>
        </w:tc>
      </w:tr>
      <w:tr w:rsidR="00FD497A" w:rsidRPr="00FD497A" w14:paraId="1240CF4D" w14:textId="77777777" w:rsidTr="00FD497A">
        <w:trPr>
          <w:trHeight w:val="315"/>
          <w:jc w:val="center"/>
        </w:trPr>
        <w:tc>
          <w:tcPr>
            <w:tcW w:w="198" w:type="pct"/>
            <w:tcBorders>
              <w:top w:val="nil"/>
              <w:left w:val="nil"/>
              <w:bottom w:val="nil"/>
              <w:right w:val="nil"/>
            </w:tcBorders>
            <w:shd w:val="clear" w:color="auto" w:fill="auto"/>
            <w:noWrap/>
            <w:vAlign w:val="bottom"/>
            <w:hideMark/>
          </w:tcPr>
          <w:p w14:paraId="28B547CA" w14:textId="77777777" w:rsidR="00FD497A" w:rsidRPr="00FD497A" w:rsidRDefault="00FD497A" w:rsidP="00FD497A">
            <w:pPr>
              <w:spacing w:line="240" w:lineRule="auto"/>
              <w:rPr>
                <w:rFonts w:eastAsia="Times New Roman" w:cs="Times New Roman"/>
                <w:color w:val="000000"/>
              </w:rPr>
            </w:pPr>
          </w:p>
        </w:tc>
        <w:tc>
          <w:tcPr>
            <w:tcW w:w="1011" w:type="pct"/>
            <w:tcBorders>
              <w:top w:val="nil"/>
              <w:left w:val="nil"/>
              <w:bottom w:val="nil"/>
              <w:right w:val="nil"/>
            </w:tcBorders>
            <w:shd w:val="clear" w:color="auto" w:fill="auto"/>
            <w:noWrap/>
            <w:vAlign w:val="bottom"/>
            <w:hideMark/>
          </w:tcPr>
          <w:p w14:paraId="4D8FE26E"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5–6</w:t>
            </w:r>
          </w:p>
        </w:tc>
        <w:tc>
          <w:tcPr>
            <w:tcW w:w="343" w:type="pct"/>
            <w:tcBorders>
              <w:top w:val="nil"/>
              <w:left w:val="nil"/>
              <w:bottom w:val="nil"/>
              <w:right w:val="nil"/>
            </w:tcBorders>
            <w:shd w:val="clear" w:color="auto" w:fill="auto"/>
            <w:noWrap/>
            <w:vAlign w:val="bottom"/>
            <w:hideMark/>
          </w:tcPr>
          <w:p w14:paraId="23EE6BD5"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0.0</w:t>
            </w:r>
          </w:p>
        </w:tc>
        <w:tc>
          <w:tcPr>
            <w:tcW w:w="666" w:type="pct"/>
            <w:tcBorders>
              <w:top w:val="nil"/>
              <w:left w:val="nil"/>
              <w:bottom w:val="nil"/>
              <w:right w:val="nil"/>
            </w:tcBorders>
            <w:shd w:val="clear" w:color="auto" w:fill="auto"/>
            <w:noWrap/>
            <w:vAlign w:val="bottom"/>
            <w:hideMark/>
          </w:tcPr>
          <w:p w14:paraId="0CAB8401"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51</w:t>
            </w:r>
          </w:p>
        </w:tc>
        <w:tc>
          <w:tcPr>
            <w:tcW w:w="669" w:type="pct"/>
            <w:tcBorders>
              <w:top w:val="nil"/>
              <w:left w:val="nil"/>
              <w:bottom w:val="nil"/>
              <w:right w:val="nil"/>
            </w:tcBorders>
            <w:shd w:val="clear" w:color="auto" w:fill="auto"/>
            <w:noWrap/>
            <w:vAlign w:val="bottom"/>
            <w:hideMark/>
          </w:tcPr>
          <w:p w14:paraId="2AF3C1A1"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19–330 (b)</w:t>
            </w:r>
          </w:p>
        </w:tc>
        <w:tc>
          <w:tcPr>
            <w:tcW w:w="265" w:type="pct"/>
            <w:tcBorders>
              <w:top w:val="nil"/>
              <w:left w:val="nil"/>
              <w:bottom w:val="nil"/>
              <w:right w:val="nil"/>
            </w:tcBorders>
            <w:shd w:val="clear" w:color="auto" w:fill="auto"/>
            <w:noWrap/>
            <w:vAlign w:val="bottom"/>
            <w:hideMark/>
          </w:tcPr>
          <w:p w14:paraId="6457F7DB"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1DCC7982"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0.8</w:t>
            </w:r>
          </w:p>
        </w:tc>
        <w:tc>
          <w:tcPr>
            <w:tcW w:w="702" w:type="pct"/>
            <w:tcBorders>
              <w:top w:val="nil"/>
              <w:left w:val="nil"/>
              <w:bottom w:val="nil"/>
              <w:right w:val="nil"/>
            </w:tcBorders>
            <w:shd w:val="clear" w:color="auto" w:fill="auto"/>
            <w:noWrap/>
            <w:vAlign w:val="bottom"/>
            <w:hideMark/>
          </w:tcPr>
          <w:p w14:paraId="485E27C0"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280</w:t>
            </w:r>
          </w:p>
        </w:tc>
        <w:tc>
          <w:tcPr>
            <w:tcW w:w="792" w:type="pct"/>
            <w:tcBorders>
              <w:top w:val="nil"/>
              <w:left w:val="nil"/>
              <w:bottom w:val="nil"/>
              <w:right w:val="nil"/>
            </w:tcBorders>
            <w:shd w:val="clear" w:color="auto" w:fill="auto"/>
            <w:noWrap/>
            <w:vAlign w:val="bottom"/>
            <w:hideMark/>
          </w:tcPr>
          <w:p w14:paraId="5F27BB14"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260–570 (b)</w:t>
            </w:r>
          </w:p>
        </w:tc>
      </w:tr>
      <w:tr w:rsidR="00FD497A" w:rsidRPr="00FD497A" w14:paraId="27705F81" w14:textId="77777777" w:rsidTr="00FD497A">
        <w:trPr>
          <w:trHeight w:val="315"/>
          <w:jc w:val="center"/>
        </w:trPr>
        <w:tc>
          <w:tcPr>
            <w:tcW w:w="198" w:type="pct"/>
            <w:tcBorders>
              <w:top w:val="nil"/>
              <w:left w:val="nil"/>
              <w:bottom w:val="nil"/>
              <w:right w:val="nil"/>
            </w:tcBorders>
            <w:shd w:val="clear" w:color="auto" w:fill="auto"/>
            <w:noWrap/>
            <w:vAlign w:val="bottom"/>
            <w:hideMark/>
          </w:tcPr>
          <w:p w14:paraId="5B5D7910" w14:textId="77777777" w:rsidR="00FD497A" w:rsidRPr="00FD497A" w:rsidRDefault="00FD497A" w:rsidP="00FD497A">
            <w:pPr>
              <w:spacing w:line="240" w:lineRule="auto"/>
              <w:rPr>
                <w:rFonts w:eastAsia="Times New Roman" w:cs="Times New Roman"/>
                <w:color w:val="000000"/>
              </w:rPr>
            </w:pPr>
          </w:p>
        </w:tc>
        <w:tc>
          <w:tcPr>
            <w:tcW w:w="1011" w:type="pct"/>
            <w:tcBorders>
              <w:top w:val="nil"/>
              <w:left w:val="nil"/>
              <w:bottom w:val="nil"/>
              <w:right w:val="nil"/>
            </w:tcBorders>
            <w:shd w:val="clear" w:color="auto" w:fill="auto"/>
            <w:noWrap/>
            <w:vAlign w:val="bottom"/>
            <w:hideMark/>
          </w:tcPr>
          <w:p w14:paraId="2BFA4E94"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7+</w:t>
            </w:r>
          </w:p>
        </w:tc>
        <w:tc>
          <w:tcPr>
            <w:tcW w:w="343" w:type="pct"/>
            <w:tcBorders>
              <w:top w:val="nil"/>
              <w:left w:val="nil"/>
              <w:bottom w:val="nil"/>
              <w:right w:val="nil"/>
            </w:tcBorders>
            <w:shd w:val="clear" w:color="auto" w:fill="auto"/>
            <w:noWrap/>
            <w:vAlign w:val="bottom"/>
            <w:hideMark/>
          </w:tcPr>
          <w:p w14:paraId="3CA54F98"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0.0</w:t>
            </w:r>
          </w:p>
        </w:tc>
        <w:tc>
          <w:tcPr>
            <w:tcW w:w="666" w:type="pct"/>
            <w:tcBorders>
              <w:top w:val="nil"/>
              <w:left w:val="nil"/>
              <w:bottom w:val="nil"/>
              <w:right w:val="nil"/>
            </w:tcBorders>
            <w:shd w:val="clear" w:color="auto" w:fill="auto"/>
            <w:noWrap/>
            <w:vAlign w:val="bottom"/>
            <w:hideMark/>
          </w:tcPr>
          <w:p w14:paraId="2CEB4D2A"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140</w:t>
            </w:r>
          </w:p>
        </w:tc>
        <w:tc>
          <w:tcPr>
            <w:tcW w:w="669" w:type="pct"/>
            <w:tcBorders>
              <w:top w:val="nil"/>
              <w:left w:val="nil"/>
              <w:bottom w:val="nil"/>
              <w:right w:val="nil"/>
            </w:tcBorders>
            <w:shd w:val="clear" w:color="auto" w:fill="auto"/>
            <w:noWrap/>
            <w:vAlign w:val="bottom"/>
            <w:hideMark/>
          </w:tcPr>
          <w:p w14:paraId="59FC2105"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54–610 (b)</w:t>
            </w:r>
          </w:p>
        </w:tc>
        <w:tc>
          <w:tcPr>
            <w:tcW w:w="265" w:type="pct"/>
            <w:tcBorders>
              <w:top w:val="nil"/>
              <w:left w:val="nil"/>
              <w:bottom w:val="nil"/>
              <w:right w:val="nil"/>
            </w:tcBorders>
            <w:shd w:val="clear" w:color="auto" w:fill="auto"/>
            <w:noWrap/>
            <w:vAlign w:val="bottom"/>
            <w:hideMark/>
          </w:tcPr>
          <w:p w14:paraId="388B91B6"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5D61C53D"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2.7</w:t>
            </w:r>
          </w:p>
        </w:tc>
        <w:tc>
          <w:tcPr>
            <w:tcW w:w="702" w:type="pct"/>
            <w:tcBorders>
              <w:top w:val="nil"/>
              <w:left w:val="nil"/>
              <w:bottom w:val="nil"/>
              <w:right w:val="nil"/>
            </w:tcBorders>
            <w:shd w:val="clear" w:color="auto" w:fill="auto"/>
            <w:noWrap/>
            <w:vAlign w:val="bottom"/>
            <w:hideMark/>
          </w:tcPr>
          <w:p w14:paraId="0AD89200"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1300</w:t>
            </w:r>
          </w:p>
        </w:tc>
        <w:tc>
          <w:tcPr>
            <w:tcW w:w="792" w:type="pct"/>
            <w:tcBorders>
              <w:top w:val="nil"/>
              <w:left w:val="nil"/>
              <w:bottom w:val="nil"/>
              <w:right w:val="nil"/>
            </w:tcBorders>
            <w:shd w:val="clear" w:color="auto" w:fill="auto"/>
            <w:noWrap/>
            <w:vAlign w:val="bottom"/>
            <w:hideMark/>
          </w:tcPr>
          <w:p w14:paraId="3165BF80"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830–2100 (c)</w:t>
            </w:r>
          </w:p>
        </w:tc>
      </w:tr>
      <w:tr w:rsidR="00FD497A" w:rsidRPr="00FD497A" w14:paraId="11B6EA5C" w14:textId="77777777" w:rsidTr="00FD497A">
        <w:trPr>
          <w:trHeight w:val="420"/>
          <w:jc w:val="center"/>
        </w:trPr>
        <w:tc>
          <w:tcPr>
            <w:tcW w:w="1209" w:type="pct"/>
            <w:gridSpan w:val="2"/>
            <w:tcBorders>
              <w:top w:val="nil"/>
              <w:left w:val="nil"/>
              <w:bottom w:val="nil"/>
              <w:right w:val="nil"/>
            </w:tcBorders>
            <w:shd w:val="clear" w:color="auto" w:fill="auto"/>
            <w:noWrap/>
            <w:vAlign w:val="bottom"/>
            <w:hideMark/>
          </w:tcPr>
          <w:p w14:paraId="1D0C8EB7"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Bank type</w:t>
            </w:r>
          </w:p>
        </w:tc>
        <w:tc>
          <w:tcPr>
            <w:tcW w:w="343" w:type="pct"/>
            <w:tcBorders>
              <w:top w:val="nil"/>
              <w:left w:val="nil"/>
              <w:bottom w:val="nil"/>
              <w:right w:val="nil"/>
            </w:tcBorders>
            <w:shd w:val="clear" w:color="auto" w:fill="auto"/>
            <w:noWrap/>
            <w:vAlign w:val="bottom"/>
            <w:hideMark/>
          </w:tcPr>
          <w:p w14:paraId="05CBB476" w14:textId="77777777" w:rsidR="00FD497A" w:rsidRPr="00FD497A" w:rsidRDefault="00FD497A" w:rsidP="00FD497A">
            <w:pPr>
              <w:spacing w:line="240" w:lineRule="auto"/>
              <w:jc w:val="center"/>
              <w:rPr>
                <w:rFonts w:eastAsia="Times New Roman" w:cs="Times New Roman"/>
                <w:color w:val="000000"/>
              </w:rPr>
            </w:pPr>
          </w:p>
        </w:tc>
        <w:tc>
          <w:tcPr>
            <w:tcW w:w="666" w:type="pct"/>
            <w:tcBorders>
              <w:top w:val="nil"/>
              <w:left w:val="nil"/>
              <w:bottom w:val="nil"/>
              <w:right w:val="nil"/>
            </w:tcBorders>
            <w:shd w:val="clear" w:color="auto" w:fill="auto"/>
            <w:noWrap/>
            <w:vAlign w:val="bottom"/>
            <w:hideMark/>
          </w:tcPr>
          <w:p w14:paraId="72D6CC42" w14:textId="77777777" w:rsidR="00FD497A" w:rsidRPr="00FD497A" w:rsidRDefault="00FD497A" w:rsidP="00FD497A">
            <w:pPr>
              <w:spacing w:line="240" w:lineRule="auto"/>
              <w:jc w:val="center"/>
              <w:rPr>
                <w:rFonts w:eastAsia="Times New Roman" w:cs="Times New Roman"/>
                <w:color w:val="000000"/>
              </w:rPr>
            </w:pPr>
          </w:p>
        </w:tc>
        <w:tc>
          <w:tcPr>
            <w:tcW w:w="669" w:type="pct"/>
            <w:tcBorders>
              <w:top w:val="nil"/>
              <w:left w:val="nil"/>
              <w:bottom w:val="nil"/>
              <w:right w:val="nil"/>
            </w:tcBorders>
            <w:shd w:val="clear" w:color="auto" w:fill="auto"/>
            <w:noWrap/>
            <w:vAlign w:val="bottom"/>
            <w:hideMark/>
          </w:tcPr>
          <w:p w14:paraId="3567056D" w14:textId="77777777" w:rsidR="00FD497A" w:rsidRPr="00FD497A" w:rsidRDefault="00FD497A" w:rsidP="00FD497A">
            <w:pPr>
              <w:spacing w:line="240" w:lineRule="auto"/>
              <w:jc w:val="center"/>
              <w:rPr>
                <w:rFonts w:eastAsia="Times New Roman" w:cs="Times New Roman"/>
                <w:color w:val="000000"/>
              </w:rPr>
            </w:pPr>
          </w:p>
        </w:tc>
        <w:tc>
          <w:tcPr>
            <w:tcW w:w="265" w:type="pct"/>
            <w:tcBorders>
              <w:top w:val="nil"/>
              <w:left w:val="nil"/>
              <w:bottom w:val="nil"/>
              <w:right w:val="nil"/>
            </w:tcBorders>
            <w:shd w:val="clear" w:color="auto" w:fill="auto"/>
            <w:noWrap/>
            <w:vAlign w:val="bottom"/>
            <w:hideMark/>
          </w:tcPr>
          <w:p w14:paraId="4C47ED68"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7E6B7B34" w14:textId="77777777" w:rsidR="00FD497A" w:rsidRPr="00FD497A" w:rsidRDefault="00FD497A" w:rsidP="00FD497A">
            <w:pPr>
              <w:spacing w:line="240" w:lineRule="auto"/>
              <w:jc w:val="center"/>
              <w:rPr>
                <w:rFonts w:eastAsia="Times New Roman" w:cs="Times New Roman"/>
                <w:color w:val="000000"/>
              </w:rPr>
            </w:pPr>
          </w:p>
        </w:tc>
        <w:tc>
          <w:tcPr>
            <w:tcW w:w="702" w:type="pct"/>
            <w:tcBorders>
              <w:top w:val="nil"/>
              <w:left w:val="nil"/>
              <w:bottom w:val="nil"/>
              <w:right w:val="nil"/>
            </w:tcBorders>
            <w:shd w:val="clear" w:color="auto" w:fill="auto"/>
            <w:noWrap/>
            <w:vAlign w:val="bottom"/>
            <w:hideMark/>
          </w:tcPr>
          <w:p w14:paraId="7C628494" w14:textId="77777777" w:rsidR="00FD497A" w:rsidRPr="00FD497A" w:rsidRDefault="00FD497A" w:rsidP="00FD497A">
            <w:pPr>
              <w:spacing w:line="240" w:lineRule="auto"/>
              <w:jc w:val="center"/>
              <w:rPr>
                <w:rFonts w:eastAsia="Times New Roman" w:cs="Times New Roman"/>
                <w:color w:val="000000"/>
              </w:rPr>
            </w:pPr>
          </w:p>
        </w:tc>
        <w:tc>
          <w:tcPr>
            <w:tcW w:w="792" w:type="pct"/>
            <w:tcBorders>
              <w:top w:val="nil"/>
              <w:left w:val="nil"/>
              <w:bottom w:val="nil"/>
              <w:right w:val="nil"/>
            </w:tcBorders>
            <w:shd w:val="clear" w:color="auto" w:fill="auto"/>
            <w:noWrap/>
            <w:vAlign w:val="bottom"/>
            <w:hideMark/>
          </w:tcPr>
          <w:p w14:paraId="6A852A5C" w14:textId="77777777" w:rsidR="00FD497A" w:rsidRPr="00FD497A" w:rsidRDefault="00FD497A" w:rsidP="00FD497A">
            <w:pPr>
              <w:spacing w:line="240" w:lineRule="auto"/>
              <w:jc w:val="center"/>
              <w:rPr>
                <w:rFonts w:eastAsia="Times New Roman" w:cs="Times New Roman"/>
                <w:color w:val="000000"/>
              </w:rPr>
            </w:pPr>
          </w:p>
        </w:tc>
      </w:tr>
      <w:tr w:rsidR="00FD497A" w:rsidRPr="00FD497A" w14:paraId="64F3A7DB" w14:textId="77777777" w:rsidTr="00FD497A">
        <w:trPr>
          <w:trHeight w:val="315"/>
          <w:jc w:val="center"/>
        </w:trPr>
        <w:tc>
          <w:tcPr>
            <w:tcW w:w="198" w:type="pct"/>
            <w:tcBorders>
              <w:top w:val="nil"/>
              <w:left w:val="nil"/>
              <w:bottom w:val="nil"/>
              <w:right w:val="nil"/>
            </w:tcBorders>
            <w:shd w:val="clear" w:color="auto" w:fill="auto"/>
            <w:noWrap/>
            <w:vAlign w:val="bottom"/>
            <w:hideMark/>
          </w:tcPr>
          <w:p w14:paraId="31498438" w14:textId="77777777" w:rsidR="00FD497A" w:rsidRPr="00FD497A" w:rsidRDefault="00FD497A" w:rsidP="00FD497A">
            <w:pPr>
              <w:spacing w:line="240" w:lineRule="auto"/>
              <w:rPr>
                <w:rFonts w:eastAsia="Times New Roman" w:cs="Times New Roman"/>
                <w:color w:val="000000"/>
              </w:rPr>
            </w:pPr>
          </w:p>
        </w:tc>
        <w:tc>
          <w:tcPr>
            <w:tcW w:w="1011" w:type="pct"/>
            <w:tcBorders>
              <w:top w:val="nil"/>
              <w:left w:val="nil"/>
              <w:bottom w:val="nil"/>
              <w:right w:val="nil"/>
            </w:tcBorders>
            <w:shd w:val="clear" w:color="auto" w:fill="auto"/>
            <w:noWrap/>
            <w:vAlign w:val="bottom"/>
            <w:hideMark/>
          </w:tcPr>
          <w:p w14:paraId="6C62260B"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Gradual</w:t>
            </w:r>
          </w:p>
        </w:tc>
        <w:tc>
          <w:tcPr>
            <w:tcW w:w="343" w:type="pct"/>
            <w:tcBorders>
              <w:top w:val="nil"/>
              <w:left w:val="nil"/>
              <w:bottom w:val="nil"/>
              <w:right w:val="nil"/>
            </w:tcBorders>
            <w:shd w:val="clear" w:color="auto" w:fill="auto"/>
            <w:noWrap/>
            <w:vAlign w:val="bottom"/>
            <w:hideMark/>
          </w:tcPr>
          <w:p w14:paraId="0C5A5BB3"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0.0</w:t>
            </w:r>
          </w:p>
        </w:tc>
        <w:tc>
          <w:tcPr>
            <w:tcW w:w="666" w:type="pct"/>
            <w:tcBorders>
              <w:top w:val="nil"/>
              <w:left w:val="nil"/>
              <w:bottom w:val="nil"/>
              <w:right w:val="nil"/>
            </w:tcBorders>
            <w:shd w:val="clear" w:color="auto" w:fill="auto"/>
            <w:noWrap/>
            <w:vAlign w:val="bottom"/>
            <w:hideMark/>
          </w:tcPr>
          <w:p w14:paraId="017CA47E"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22</w:t>
            </w:r>
          </w:p>
        </w:tc>
        <w:tc>
          <w:tcPr>
            <w:tcW w:w="669" w:type="pct"/>
            <w:tcBorders>
              <w:top w:val="nil"/>
              <w:left w:val="nil"/>
              <w:bottom w:val="nil"/>
              <w:right w:val="nil"/>
            </w:tcBorders>
            <w:shd w:val="clear" w:color="auto" w:fill="auto"/>
            <w:noWrap/>
            <w:vAlign w:val="bottom"/>
            <w:hideMark/>
          </w:tcPr>
          <w:p w14:paraId="25BF2DAC"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18–29 (a)</w:t>
            </w:r>
          </w:p>
        </w:tc>
        <w:tc>
          <w:tcPr>
            <w:tcW w:w="265" w:type="pct"/>
            <w:tcBorders>
              <w:top w:val="nil"/>
              <w:left w:val="nil"/>
              <w:bottom w:val="nil"/>
              <w:right w:val="nil"/>
            </w:tcBorders>
            <w:shd w:val="clear" w:color="auto" w:fill="auto"/>
            <w:noWrap/>
            <w:vAlign w:val="bottom"/>
            <w:hideMark/>
          </w:tcPr>
          <w:p w14:paraId="3247E64B"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0B5AA32E"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0.5</w:t>
            </w:r>
          </w:p>
        </w:tc>
        <w:tc>
          <w:tcPr>
            <w:tcW w:w="702" w:type="pct"/>
            <w:tcBorders>
              <w:top w:val="nil"/>
              <w:left w:val="nil"/>
              <w:bottom w:val="nil"/>
              <w:right w:val="nil"/>
            </w:tcBorders>
            <w:shd w:val="clear" w:color="auto" w:fill="auto"/>
            <w:noWrap/>
            <w:vAlign w:val="bottom"/>
            <w:hideMark/>
          </w:tcPr>
          <w:p w14:paraId="2F32C1F7"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280</w:t>
            </w:r>
          </w:p>
        </w:tc>
        <w:tc>
          <w:tcPr>
            <w:tcW w:w="792" w:type="pct"/>
            <w:tcBorders>
              <w:top w:val="nil"/>
              <w:left w:val="nil"/>
              <w:bottom w:val="nil"/>
              <w:right w:val="nil"/>
            </w:tcBorders>
            <w:shd w:val="clear" w:color="auto" w:fill="auto"/>
            <w:noWrap/>
            <w:vAlign w:val="bottom"/>
            <w:hideMark/>
          </w:tcPr>
          <w:p w14:paraId="4947DCEF"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190–410 (a)</w:t>
            </w:r>
          </w:p>
        </w:tc>
      </w:tr>
      <w:tr w:rsidR="00FD497A" w:rsidRPr="00FD497A" w14:paraId="390552B6" w14:textId="77777777" w:rsidTr="00FD497A">
        <w:trPr>
          <w:trHeight w:val="315"/>
          <w:jc w:val="center"/>
        </w:trPr>
        <w:tc>
          <w:tcPr>
            <w:tcW w:w="198" w:type="pct"/>
            <w:tcBorders>
              <w:top w:val="nil"/>
              <w:left w:val="nil"/>
              <w:bottom w:val="nil"/>
              <w:right w:val="nil"/>
            </w:tcBorders>
            <w:shd w:val="clear" w:color="auto" w:fill="auto"/>
            <w:noWrap/>
            <w:vAlign w:val="bottom"/>
            <w:hideMark/>
          </w:tcPr>
          <w:p w14:paraId="727B7BC9" w14:textId="77777777" w:rsidR="00FD497A" w:rsidRPr="00FD497A" w:rsidRDefault="00FD497A" w:rsidP="00FD497A">
            <w:pPr>
              <w:spacing w:line="240" w:lineRule="auto"/>
              <w:rPr>
                <w:rFonts w:eastAsia="Times New Roman" w:cs="Times New Roman"/>
                <w:color w:val="000000"/>
              </w:rPr>
            </w:pPr>
          </w:p>
        </w:tc>
        <w:tc>
          <w:tcPr>
            <w:tcW w:w="1011" w:type="pct"/>
            <w:tcBorders>
              <w:top w:val="nil"/>
              <w:left w:val="nil"/>
              <w:bottom w:val="nil"/>
              <w:right w:val="nil"/>
            </w:tcBorders>
            <w:shd w:val="clear" w:color="auto" w:fill="auto"/>
            <w:noWrap/>
            <w:vAlign w:val="bottom"/>
            <w:hideMark/>
          </w:tcPr>
          <w:p w14:paraId="0648B832"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Steep</w:t>
            </w:r>
          </w:p>
        </w:tc>
        <w:tc>
          <w:tcPr>
            <w:tcW w:w="343" w:type="pct"/>
            <w:tcBorders>
              <w:top w:val="nil"/>
              <w:left w:val="nil"/>
              <w:bottom w:val="nil"/>
              <w:right w:val="nil"/>
            </w:tcBorders>
            <w:shd w:val="clear" w:color="auto" w:fill="auto"/>
            <w:noWrap/>
            <w:vAlign w:val="bottom"/>
            <w:hideMark/>
          </w:tcPr>
          <w:p w14:paraId="2ECF187A"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0.0</w:t>
            </w:r>
          </w:p>
        </w:tc>
        <w:tc>
          <w:tcPr>
            <w:tcW w:w="666" w:type="pct"/>
            <w:tcBorders>
              <w:top w:val="nil"/>
              <w:left w:val="nil"/>
              <w:bottom w:val="nil"/>
              <w:right w:val="nil"/>
            </w:tcBorders>
            <w:shd w:val="clear" w:color="auto" w:fill="auto"/>
            <w:noWrap/>
            <w:vAlign w:val="bottom"/>
            <w:hideMark/>
          </w:tcPr>
          <w:p w14:paraId="59EAD0A4"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43</w:t>
            </w:r>
          </w:p>
        </w:tc>
        <w:tc>
          <w:tcPr>
            <w:tcW w:w="669" w:type="pct"/>
            <w:tcBorders>
              <w:top w:val="nil"/>
              <w:left w:val="nil"/>
              <w:bottom w:val="nil"/>
              <w:right w:val="nil"/>
            </w:tcBorders>
            <w:shd w:val="clear" w:color="auto" w:fill="auto"/>
            <w:noWrap/>
            <w:vAlign w:val="bottom"/>
            <w:hideMark/>
          </w:tcPr>
          <w:p w14:paraId="205318FE"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33–60 (b)</w:t>
            </w:r>
          </w:p>
        </w:tc>
        <w:tc>
          <w:tcPr>
            <w:tcW w:w="265" w:type="pct"/>
            <w:tcBorders>
              <w:top w:val="nil"/>
              <w:left w:val="nil"/>
              <w:bottom w:val="nil"/>
              <w:right w:val="nil"/>
            </w:tcBorders>
            <w:shd w:val="clear" w:color="auto" w:fill="auto"/>
            <w:noWrap/>
            <w:vAlign w:val="bottom"/>
            <w:hideMark/>
          </w:tcPr>
          <w:p w14:paraId="2EF293F4"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2B22BCA7"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0.3</w:t>
            </w:r>
          </w:p>
        </w:tc>
        <w:tc>
          <w:tcPr>
            <w:tcW w:w="702" w:type="pct"/>
            <w:tcBorders>
              <w:top w:val="nil"/>
              <w:left w:val="nil"/>
              <w:bottom w:val="nil"/>
              <w:right w:val="nil"/>
            </w:tcBorders>
            <w:shd w:val="clear" w:color="auto" w:fill="auto"/>
            <w:noWrap/>
            <w:vAlign w:val="bottom"/>
            <w:hideMark/>
          </w:tcPr>
          <w:p w14:paraId="6EAC114E"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160</w:t>
            </w:r>
          </w:p>
        </w:tc>
        <w:tc>
          <w:tcPr>
            <w:tcW w:w="792" w:type="pct"/>
            <w:tcBorders>
              <w:top w:val="nil"/>
              <w:left w:val="nil"/>
              <w:bottom w:val="nil"/>
              <w:right w:val="nil"/>
            </w:tcBorders>
            <w:shd w:val="clear" w:color="auto" w:fill="auto"/>
            <w:noWrap/>
            <w:vAlign w:val="bottom"/>
            <w:hideMark/>
          </w:tcPr>
          <w:p w14:paraId="5A20D7D8"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120–230 (a)</w:t>
            </w:r>
          </w:p>
        </w:tc>
      </w:tr>
      <w:tr w:rsidR="00FD497A" w:rsidRPr="00FD497A" w14:paraId="75C66548" w14:textId="77777777" w:rsidTr="00FD497A">
        <w:trPr>
          <w:trHeight w:val="315"/>
          <w:jc w:val="center"/>
        </w:trPr>
        <w:tc>
          <w:tcPr>
            <w:tcW w:w="198" w:type="pct"/>
            <w:tcBorders>
              <w:top w:val="nil"/>
              <w:left w:val="nil"/>
              <w:bottom w:val="nil"/>
              <w:right w:val="nil"/>
            </w:tcBorders>
            <w:shd w:val="clear" w:color="auto" w:fill="auto"/>
            <w:noWrap/>
            <w:vAlign w:val="bottom"/>
            <w:hideMark/>
          </w:tcPr>
          <w:p w14:paraId="1C42D068" w14:textId="77777777" w:rsidR="00FD497A" w:rsidRPr="00FD497A" w:rsidRDefault="00FD497A" w:rsidP="00FD497A">
            <w:pPr>
              <w:spacing w:line="240" w:lineRule="auto"/>
              <w:rPr>
                <w:rFonts w:eastAsia="Times New Roman" w:cs="Times New Roman"/>
                <w:color w:val="000000"/>
              </w:rPr>
            </w:pPr>
          </w:p>
        </w:tc>
        <w:tc>
          <w:tcPr>
            <w:tcW w:w="1011" w:type="pct"/>
            <w:tcBorders>
              <w:top w:val="nil"/>
              <w:left w:val="nil"/>
              <w:bottom w:val="nil"/>
              <w:right w:val="nil"/>
            </w:tcBorders>
            <w:shd w:val="clear" w:color="auto" w:fill="auto"/>
            <w:noWrap/>
            <w:vAlign w:val="bottom"/>
            <w:hideMark/>
          </w:tcPr>
          <w:p w14:paraId="4A41F9C7"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Terrace</w:t>
            </w:r>
          </w:p>
        </w:tc>
        <w:tc>
          <w:tcPr>
            <w:tcW w:w="343" w:type="pct"/>
            <w:tcBorders>
              <w:top w:val="nil"/>
              <w:left w:val="nil"/>
              <w:bottom w:val="nil"/>
              <w:right w:val="nil"/>
            </w:tcBorders>
            <w:shd w:val="clear" w:color="auto" w:fill="auto"/>
            <w:noWrap/>
            <w:vAlign w:val="bottom"/>
            <w:hideMark/>
          </w:tcPr>
          <w:p w14:paraId="60181285"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0.0</w:t>
            </w:r>
          </w:p>
        </w:tc>
        <w:tc>
          <w:tcPr>
            <w:tcW w:w="666" w:type="pct"/>
            <w:tcBorders>
              <w:top w:val="nil"/>
              <w:left w:val="nil"/>
              <w:bottom w:val="nil"/>
              <w:right w:val="nil"/>
            </w:tcBorders>
            <w:shd w:val="clear" w:color="auto" w:fill="auto"/>
            <w:noWrap/>
            <w:vAlign w:val="bottom"/>
            <w:hideMark/>
          </w:tcPr>
          <w:p w14:paraId="168B603F"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350</w:t>
            </w:r>
          </w:p>
        </w:tc>
        <w:tc>
          <w:tcPr>
            <w:tcW w:w="669" w:type="pct"/>
            <w:tcBorders>
              <w:top w:val="nil"/>
              <w:left w:val="nil"/>
              <w:bottom w:val="nil"/>
              <w:right w:val="nil"/>
            </w:tcBorders>
            <w:shd w:val="clear" w:color="auto" w:fill="auto"/>
            <w:noWrap/>
            <w:vAlign w:val="bottom"/>
            <w:hideMark/>
          </w:tcPr>
          <w:p w14:paraId="7BF801E3"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230–570 (c)</w:t>
            </w:r>
          </w:p>
        </w:tc>
        <w:tc>
          <w:tcPr>
            <w:tcW w:w="265" w:type="pct"/>
            <w:tcBorders>
              <w:top w:val="nil"/>
              <w:left w:val="nil"/>
              <w:bottom w:val="nil"/>
              <w:right w:val="nil"/>
            </w:tcBorders>
            <w:shd w:val="clear" w:color="auto" w:fill="auto"/>
            <w:noWrap/>
            <w:vAlign w:val="bottom"/>
            <w:hideMark/>
          </w:tcPr>
          <w:p w14:paraId="746D59B9"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2217FC94"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1.7</w:t>
            </w:r>
          </w:p>
        </w:tc>
        <w:tc>
          <w:tcPr>
            <w:tcW w:w="702" w:type="pct"/>
            <w:tcBorders>
              <w:top w:val="nil"/>
              <w:left w:val="nil"/>
              <w:bottom w:val="nil"/>
              <w:right w:val="nil"/>
            </w:tcBorders>
            <w:shd w:val="clear" w:color="auto" w:fill="auto"/>
            <w:noWrap/>
            <w:vAlign w:val="bottom"/>
            <w:hideMark/>
          </w:tcPr>
          <w:p w14:paraId="0D4182AD"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900</w:t>
            </w:r>
          </w:p>
        </w:tc>
        <w:tc>
          <w:tcPr>
            <w:tcW w:w="792" w:type="pct"/>
            <w:tcBorders>
              <w:top w:val="nil"/>
              <w:left w:val="nil"/>
              <w:bottom w:val="nil"/>
              <w:right w:val="nil"/>
            </w:tcBorders>
            <w:shd w:val="clear" w:color="auto" w:fill="auto"/>
            <w:noWrap/>
            <w:vAlign w:val="bottom"/>
            <w:hideMark/>
          </w:tcPr>
          <w:p w14:paraId="253ED036"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590–1500 (b)</w:t>
            </w:r>
          </w:p>
        </w:tc>
      </w:tr>
      <w:tr w:rsidR="00FD497A" w:rsidRPr="00FD497A" w14:paraId="35B7841D" w14:textId="77777777" w:rsidTr="00FD497A">
        <w:trPr>
          <w:trHeight w:val="315"/>
          <w:jc w:val="center"/>
        </w:trPr>
        <w:tc>
          <w:tcPr>
            <w:tcW w:w="198" w:type="pct"/>
            <w:tcBorders>
              <w:top w:val="nil"/>
              <w:left w:val="nil"/>
              <w:bottom w:val="nil"/>
              <w:right w:val="nil"/>
            </w:tcBorders>
            <w:shd w:val="clear" w:color="auto" w:fill="auto"/>
            <w:noWrap/>
            <w:vAlign w:val="bottom"/>
            <w:hideMark/>
          </w:tcPr>
          <w:p w14:paraId="572867CD" w14:textId="77777777" w:rsidR="00FD497A" w:rsidRPr="00FD497A" w:rsidRDefault="00FD497A" w:rsidP="00FD497A">
            <w:pPr>
              <w:spacing w:line="240" w:lineRule="auto"/>
              <w:rPr>
                <w:rFonts w:eastAsia="Times New Roman" w:cs="Times New Roman"/>
                <w:color w:val="000000"/>
              </w:rPr>
            </w:pPr>
          </w:p>
        </w:tc>
        <w:tc>
          <w:tcPr>
            <w:tcW w:w="1011" w:type="pct"/>
            <w:tcBorders>
              <w:top w:val="nil"/>
              <w:left w:val="nil"/>
              <w:bottom w:val="nil"/>
              <w:right w:val="nil"/>
            </w:tcBorders>
            <w:shd w:val="clear" w:color="auto" w:fill="auto"/>
            <w:noWrap/>
            <w:vAlign w:val="bottom"/>
            <w:hideMark/>
          </w:tcPr>
          <w:p w14:paraId="44230BFF"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Levee</w:t>
            </w:r>
          </w:p>
        </w:tc>
        <w:tc>
          <w:tcPr>
            <w:tcW w:w="343" w:type="pct"/>
            <w:tcBorders>
              <w:top w:val="nil"/>
              <w:left w:val="nil"/>
              <w:bottom w:val="nil"/>
              <w:right w:val="nil"/>
            </w:tcBorders>
            <w:shd w:val="clear" w:color="auto" w:fill="auto"/>
            <w:noWrap/>
            <w:vAlign w:val="bottom"/>
            <w:hideMark/>
          </w:tcPr>
          <w:p w14:paraId="0F901E64"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0.0</w:t>
            </w:r>
          </w:p>
        </w:tc>
        <w:tc>
          <w:tcPr>
            <w:tcW w:w="666" w:type="pct"/>
            <w:tcBorders>
              <w:top w:val="nil"/>
              <w:left w:val="nil"/>
              <w:bottom w:val="nil"/>
              <w:right w:val="nil"/>
            </w:tcBorders>
            <w:shd w:val="clear" w:color="auto" w:fill="auto"/>
            <w:noWrap/>
            <w:vAlign w:val="bottom"/>
            <w:hideMark/>
          </w:tcPr>
          <w:p w14:paraId="26EA9342"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320</w:t>
            </w:r>
          </w:p>
        </w:tc>
        <w:tc>
          <w:tcPr>
            <w:tcW w:w="669" w:type="pct"/>
            <w:tcBorders>
              <w:top w:val="nil"/>
              <w:left w:val="nil"/>
              <w:bottom w:val="nil"/>
              <w:right w:val="nil"/>
            </w:tcBorders>
            <w:shd w:val="clear" w:color="auto" w:fill="auto"/>
            <w:noWrap/>
            <w:vAlign w:val="bottom"/>
            <w:hideMark/>
          </w:tcPr>
          <w:p w14:paraId="102015E8"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210–530 (c)</w:t>
            </w:r>
          </w:p>
        </w:tc>
        <w:tc>
          <w:tcPr>
            <w:tcW w:w="265" w:type="pct"/>
            <w:tcBorders>
              <w:top w:val="nil"/>
              <w:left w:val="nil"/>
              <w:bottom w:val="nil"/>
              <w:right w:val="nil"/>
            </w:tcBorders>
            <w:shd w:val="clear" w:color="auto" w:fill="auto"/>
            <w:noWrap/>
            <w:vAlign w:val="bottom"/>
            <w:hideMark/>
          </w:tcPr>
          <w:p w14:paraId="39F53156"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0E7271BC"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702" w:type="pct"/>
            <w:tcBorders>
              <w:top w:val="nil"/>
              <w:left w:val="nil"/>
              <w:bottom w:val="nil"/>
              <w:right w:val="nil"/>
            </w:tcBorders>
            <w:shd w:val="clear" w:color="auto" w:fill="auto"/>
            <w:noWrap/>
            <w:vAlign w:val="bottom"/>
            <w:hideMark/>
          </w:tcPr>
          <w:p w14:paraId="5781E355"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792" w:type="pct"/>
            <w:tcBorders>
              <w:top w:val="nil"/>
              <w:left w:val="nil"/>
              <w:bottom w:val="nil"/>
              <w:right w:val="nil"/>
            </w:tcBorders>
            <w:shd w:val="clear" w:color="auto" w:fill="auto"/>
            <w:noWrap/>
            <w:vAlign w:val="bottom"/>
            <w:hideMark/>
          </w:tcPr>
          <w:p w14:paraId="2CFB09E6" w14:textId="77777777" w:rsidR="00FD497A" w:rsidRPr="00FD497A" w:rsidRDefault="00774009" w:rsidP="00FD497A">
            <w:pPr>
              <w:spacing w:line="240" w:lineRule="auto"/>
              <w:jc w:val="center"/>
              <w:rPr>
                <w:rFonts w:eastAsia="Times New Roman" w:cs="Times New Roman"/>
                <w:color w:val="000000"/>
              </w:rPr>
            </w:pPr>
            <w:r>
              <w:rPr>
                <w:rFonts w:eastAsia="Times New Roman" w:cs="Times New Roman"/>
                <w:color w:val="000000"/>
              </w:rPr>
              <w:t>-</w:t>
            </w:r>
          </w:p>
        </w:tc>
      </w:tr>
      <w:tr w:rsidR="00FD497A" w:rsidRPr="00FD497A" w14:paraId="023F7867" w14:textId="77777777" w:rsidTr="00FD497A">
        <w:trPr>
          <w:trHeight w:val="435"/>
          <w:jc w:val="center"/>
        </w:trPr>
        <w:tc>
          <w:tcPr>
            <w:tcW w:w="1209" w:type="pct"/>
            <w:gridSpan w:val="2"/>
            <w:tcBorders>
              <w:top w:val="nil"/>
              <w:left w:val="nil"/>
              <w:bottom w:val="nil"/>
              <w:right w:val="nil"/>
            </w:tcBorders>
            <w:shd w:val="clear" w:color="auto" w:fill="auto"/>
            <w:noWrap/>
            <w:vAlign w:val="bottom"/>
            <w:hideMark/>
          </w:tcPr>
          <w:p w14:paraId="5C5411EB"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Floodplain vegetation</w:t>
            </w:r>
          </w:p>
        </w:tc>
        <w:tc>
          <w:tcPr>
            <w:tcW w:w="343" w:type="pct"/>
            <w:tcBorders>
              <w:top w:val="nil"/>
              <w:left w:val="nil"/>
              <w:bottom w:val="nil"/>
              <w:right w:val="nil"/>
            </w:tcBorders>
            <w:shd w:val="clear" w:color="auto" w:fill="auto"/>
            <w:noWrap/>
            <w:vAlign w:val="bottom"/>
            <w:hideMark/>
          </w:tcPr>
          <w:p w14:paraId="204045DB" w14:textId="77777777" w:rsidR="00FD497A" w:rsidRPr="00FD497A" w:rsidRDefault="00FD497A" w:rsidP="00FD497A">
            <w:pPr>
              <w:spacing w:line="240" w:lineRule="auto"/>
              <w:jc w:val="center"/>
              <w:rPr>
                <w:rFonts w:eastAsia="Times New Roman" w:cs="Times New Roman"/>
                <w:color w:val="000000"/>
              </w:rPr>
            </w:pPr>
          </w:p>
        </w:tc>
        <w:tc>
          <w:tcPr>
            <w:tcW w:w="666" w:type="pct"/>
            <w:tcBorders>
              <w:top w:val="nil"/>
              <w:left w:val="nil"/>
              <w:bottom w:val="nil"/>
              <w:right w:val="nil"/>
            </w:tcBorders>
            <w:shd w:val="clear" w:color="auto" w:fill="auto"/>
            <w:noWrap/>
            <w:vAlign w:val="bottom"/>
            <w:hideMark/>
          </w:tcPr>
          <w:p w14:paraId="5CC4A219" w14:textId="77777777" w:rsidR="00FD497A" w:rsidRPr="00FD497A" w:rsidRDefault="00FD497A" w:rsidP="00FD497A">
            <w:pPr>
              <w:spacing w:line="240" w:lineRule="auto"/>
              <w:jc w:val="center"/>
              <w:rPr>
                <w:rFonts w:eastAsia="Times New Roman" w:cs="Times New Roman"/>
                <w:color w:val="000000"/>
              </w:rPr>
            </w:pPr>
          </w:p>
        </w:tc>
        <w:tc>
          <w:tcPr>
            <w:tcW w:w="669" w:type="pct"/>
            <w:tcBorders>
              <w:top w:val="nil"/>
              <w:left w:val="nil"/>
              <w:bottom w:val="nil"/>
              <w:right w:val="nil"/>
            </w:tcBorders>
            <w:shd w:val="clear" w:color="auto" w:fill="auto"/>
            <w:noWrap/>
            <w:vAlign w:val="bottom"/>
            <w:hideMark/>
          </w:tcPr>
          <w:p w14:paraId="7E8B741E" w14:textId="77777777" w:rsidR="00FD497A" w:rsidRPr="00FD497A" w:rsidRDefault="00FD497A" w:rsidP="00FD497A">
            <w:pPr>
              <w:spacing w:line="240" w:lineRule="auto"/>
              <w:jc w:val="center"/>
              <w:rPr>
                <w:rFonts w:eastAsia="Times New Roman" w:cs="Times New Roman"/>
                <w:color w:val="000000"/>
              </w:rPr>
            </w:pPr>
          </w:p>
        </w:tc>
        <w:tc>
          <w:tcPr>
            <w:tcW w:w="265" w:type="pct"/>
            <w:tcBorders>
              <w:top w:val="nil"/>
              <w:left w:val="nil"/>
              <w:bottom w:val="nil"/>
              <w:right w:val="nil"/>
            </w:tcBorders>
            <w:shd w:val="clear" w:color="auto" w:fill="auto"/>
            <w:noWrap/>
            <w:vAlign w:val="bottom"/>
            <w:hideMark/>
          </w:tcPr>
          <w:p w14:paraId="46F29756"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63A4A292" w14:textId="77777777" w:rsidR="00FD497A" w:rsidRPr="00FD497A" w:rsidRDefault="00FD497A" w:rsidP="00FD497A">
            <w:pPr>
              <w:spacing w:line="240" w:lineRule="auto"/>
              <w:jc w:val="center"/>
              <w:rPr>
                <w:rFonts w:eastAsia="Times New Roman" w:cs="Times New Roman"/>
                <w:color w:val="000000"/>
              </w:rPr>
            </w:pPr>
          </w:p>
        </w:tc>
        <w:tc>
          <w:tcPr>
            <w:tcW w:w="702" w:type="pct"/>
            <w:tcBorders>
              <w:top w:val="nil"/>
              <w:left w:val="nil"/>
              <w:bottom w:val="nil"/>
              <w:right w:val="nil"/>
            </w:tcBorders>
            <w:shd w:val="clear" w:color="auto" w:fill="auto"/>
            <w:noWrap/>
            <w:vAlign w:val="bottom"/>
            <w:hideMark/>
          </w:tcPr>
          <w:p w14:paraId="3DFD9D32" w14:textId="77777777" w:rsidR="00FD497A" w:rsidRPr="00FD497A" w:rsidRDefault="00FD497A" w:rsidP="00FD497A">
            <w:pPr>
              <w:spacing w:line="240" w:lineRule="auto"/>
              <w:jc w:val="center"/>
              <w:rPr>
                <w:rFonts w:eastAsia="Times New Roman" w:cs="Times New Roman"/>
                <w:color w:val="000000"/>
              </w:rPr>
            </w:pPr>
          </w:p>
        </w:tc>
        <w:tc>
          <w:tcPr>
            <w:tcW w:w="792" w:type="pct"/>
            <w:tcBorders>
              <w:top w:val="nil"/>
              <w:left w:val="nil"/>
              <w:bottom w:val="nil"/>
              <w:right w:val="nil"/>
            </w:tcBorders>
            <w:shd w:val="clear" w:color="auto" w:fill="auto"/>
            <w:noWrap/>
            <w:vAlign w:val="bottom"/>
            <w:hideMark/>
          </w:tcPr>
          <w:p w14:paraId="45845F0E" w14:textId="77777777" w:rsidR="00FD497A" w:rsidRPr="00FD497A" w:rsidRDefault="00FD497A" w:rsidP="00FD497A">
            <w:pPr>
              <w:spacing w:line="240" w:lineRule="auto"/>
              <w:jc w:val="center"/>
              <w:rPr>
                <w:rFonts w:eastAsia="Times New Roman" w:cs="Times New Roman"/>
                <w:color w:val="000000"/>
              </w:rPr>
            </w:pPr>
          </w:p>
        </w:tc>
      </w:tr>
      <w:tr w:rsidR="00FD497A" w:rsidRPr="00FD497A" w14:paraId="0A09C8D8" w14:textId="77777777" w:rsidTr="00FD497A">
        <w:trPr>
          <w:trHeight w:val="315"/>
          <w:jc w:val="center"/>
        </w:trPr>
        <w:tc>
          <w:tcPr>
            <w:tcW w:w="198" w:type="pct"/>
            <w:tcBorders>
              <w:top w:val="nil"/>
              <w:left w:val="nil"/>
              <w:bottom w:val="nil"/>
              <w:right w:val="nil"/>
            </w:tcBorders>
            <w:shd w:val="clear" w:color="auto" w:fill="auto"/>
            <w:noWrap/>
            <w:vAlign w:val="bottom"/>
            <w:hideMark/>
          </w:tcPr>
          <w:p w14:paraId="57FAB280" w14:textId="77777777" w:rsidR="00FD497A" w:rsidRPr="00FD497A" w:rsidRDefault="00FD497A" w:rsidP="00FD497A">
            <w:pPr>
              <w:spacing w:line="240" w:lineRule="auto"/>
              <w:rPr>
                <w:rFonts w:eastAsia="Times New Roman" w:cs="Times New Roman"/>
                <w:color w:val="000000"/>
              </w:rPr>
            </w:pPr>
          </w:p>
        </w:tc>
        <w:tc>
          <w:tcPr>
            <w:tcW w:w="1011" w:type="pct"/>
            <w:tcBorders>
              <w:top w:val="nil"/>
              <w:left w:val="nil"/>
              <w:bottom w:val="nil"/>
              <w:right w:val="nil"/>
            </w:tcBorders>
            <w:shd w:val="clear" w:color="auto" w:fill="auto"/>
            <w:noWrap/>
            <w:vAlign w:val="bottom"/>
            <w:hideMark/>
          </w:tcPr>
          <w:p w14:paraId="479EC35A"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Overstory</w:t>
            </w:r>
          </w:p>
        </w:tc>
        <w:tc>
          <w:tcPr>
            <w:tcW w:w="343" w:type="pct"/>
            <w:tcBorders>
              <w:top w:val="nil"/>
              <w:left w:val="nil"/>
              <w:bottom w:val="nil"/>
              <w:right w:val="nil"/>
            </w:tcBorders>
            <w:shd w:val="clear" w:color="auto" w:fill="auto"/>
            <w:noWrap/>
            <w:vAlign w:val="bottom"/>
            <w:hideMark/>
          </w:tcPr>
          <w:p w14:paraId="30B91EED"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666" w:type="pct"/>
            <w:tcBorders>
              <w:top w:val="nil"/>
              <w:left w:val="nil"/>
              <w:bottom w:val="nil"/>
              <w:right w:val="nil"/>
            </w:tcBorders>
            <w:shd w:val="clear" w:color="auto" w:fill="auto"/>
            <w:noWrap/>
            <w:vAlign w:val="bottom"/>
            <w:hideMark/>
          </w:tcPr>
          <w:p w14:paraId="48E42BA9"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669" w:type="pct"/>
            <w:tcBorders>
              <w:top w:val="nil"/>
              <w:left w:val="nil"/>
              <w:bottom w:val="nil"/>
              <w:right w:val="nil"/>
            </w:tcBorders>
            <w:shd w:val="clear" w:color="auto" w:fill="auto"/>
            <w:noWrap/>
            <w:vAlign w:val="bottom"/>
            <w:hideMark/>
          </w:tcPr>
          <w:p w14:paraId="746BC9C2"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265" w:type="pct"/>
            <w:tcBorders>
              <w:top w:val="nil"/>
              <w:left w:val="nil"/>
              <w:bottom w:val="nil"/>
              <w:right w:val="nil"/>
            </w:tcBorders>
            <w:shd w:val="clear" w:color="auto" w:fill="auto"/>
            <w:noWrap/>
            <w:vAlign w:val="bottom"/>
            <w:hideMark/>
          </w:tcPr>
          <w:p w14:paraId="66280FBC"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29F08DAB"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0.3</w:t>
            </w:r>
          </w:p>
        </w:tc>
        <w:tc>
          <w:tcPr>
            <w:tcW w:w="702" w:type="pct"/>
            <w:tcBorders>
              <w:top w:val="nil"/>
              <w:left w:val="nil"/>
              <w:bottom w:val="nil"/>
              <w:right w:val="nil"/>
            </w:tcBorders>
            <w:shd w:val="clear" w:color="auto" w:fill="auto"/>
            <w:noWrap/>
            <w:vAlign w:val="bottom"/>
            <w:hideMark/>
          </w:tcPr>
          <w:p w14:paraId="0C77A1F4"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140</w:t>
            </w:r>
          </w:p>
        </w:tc>
        <w:tc>
          <w:tcPr>
            <w:tcW w:w="792" w:type="pct"/>
            <w:tcBorders>
              <w:top w:val="nil"/>
              <w:left w:val="nil"/>
              <w:bottom w:val="nil"/>
              <w:right w:val="nil"/>
            </w:tcBorders>
            <w:shd w:val="clear" w:color="auto" w:fill="auto"/>
            <w:noWrap/>
            <w:vAlign w:val="bottom"/>
            <w:hideMark/>
          </w:tcPr>
          <w:p w14:paraId="648CD665"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110–210 (a)</w:t>
            </w:r>
          </w:p>
        </w:tc>
      </w:tr>
      <w:tr w:rsidR="00FD497A" w:rsidRPr="00FD497A" w14:paraId="2FF88906" w14:textId="77777777" w:rsidTr="00FD497A">
        <w:trPr>
          <w:trHeight w:val="315"/>
          <w:jc w:val="center"/>
        </w:trPr>
        <w:tc>
          <w:tcPr>
            <w:tcW w:w="198" w:type="pct"/>
            <w:tcBorders>
              <w:top w:val="nil"/>
              <w:left w:val="nil"/>
              <w:bottom w:val="nil"/>
              <w:right w:val="nil"/>
            </w:tcBorders>
            <w:shd w:val="clear" w:color="auto" w:fill="auto"/>
            <w:noWrap/>
            <w:vAlign w:val="bottom"/>
            <w:hideMark/>
          </w:tcPr>
          <w:p w14:paraId="346ACC61" w14:textId="77777777" w:rsidR="00FD497A" w:rsidRPr="00FD497A" w:rsidRDefault="00FD497A" w:rsidP="00FD497A">
            <w:pPr>
              <w:spacing w:line="240" w:lineRule="auto"/>
              <w:rPr>
                <w:rFonts w:eastAsia="Times New Roman" w:cs="Times New Roman"/>
                <w:color w:val="000000"/>
              </w:rPr>
            </w:pPr>
          </w:p>
        </w:tc>
        <w:tc>
          <w:tcPr>
            <w:tcW w:w="1011" w:type="pct"/>
            <w:tcBorders>
              <w:top w:val="nil"/>
              <w:left w:val="nil"/>
              <w:bottom w:val="nil"/>
              <w:right w:val="nil"/>
            </w:tcBorders>
            <w:shd w:val="clear" w:color="auto" w:fill="auto"/>
            <w:noWrap/>
            <w:vAlign w:val="bottom"/>
            <w:hideMark/>
          </w:tcPr>
          <w:p w14:paraId="002F6AC7"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Understory</w:t>
            </w:r>
          </w:p>
        </w:tc>
        <w:tc>
          <w:tcPr>
            <w:tcW w:w="343" w:type="pct"/>
            <w:tcBorders>
              <w:top w:val="nil"/>
              <w:left w:val="nil"/>
              <w:bottom w:val="nil"/>
              <w:right w:val="nil"/>
            </w:tcBorders>
            <w:shd w:val="clear" w:color="auto" w:fill="auto"/>
            <w:noWrap/>
            <w:vAlign w:val="bottom"/>
            <w:hideMark/>
          </w:tcPr>
          <w:p w14:paraId="361FF6FC"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666" w:type="pct"/>
            <w:tcBorders>
              <w:top w:val="nil"/>
              <w:left w:val="nil"/>
              <w:bottom w:val="nil"/>
              <w:right w:val="nil"/>
            </w:tcBorders>
            <w:shd w:val="clear" w:color="auto" w:fill="auto"/>
            <w:noWrap/>
            <w:vAlign w:val="bottom"/>
            <w:hideMark/>
          </w:tcPr>
          <w:p w14:paraId="0352FF36"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669" w:type="pct"/>
            <w:tcBorders>
              <w:top w:val="nil"/>
              <w:left w:val="nil"/>
              <w:bottom w:val="nil"/>
              <w:right w:val="nil"/>
            </w:tcBorders>
            <w:shd w:val="clear" w:color="auto" w:fill="auto"/>
            <w:noWrap/>
            <w:vAlign w:val="bottom"/>
            <w:hideMark/>
          </w:tcPr>
          <w:p w14:paraId="22157E6E"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265" w:type="pct"/>
            <w:tcBorders>
              <w:top w:val="nil"/>
              <w:left w:val="nil"/>
              <w:bottom w:val="nil"/>
              <w:right w:val="nil"/>
            </w:tcBorders>
            <w:shd w:val="clear" w:color="auto" w:fill="auto"/>
            <w:noWrap/>
            <w:vAlign w:val="bottom"/>
            <w:hideMark/>
          </w:tcPr>
          <w:p w14:paraId="2DA00434"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6ECDF8E2"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0.5</w:t>
            </w:r>
          </w:p>
        </w:tc>
        <w:tc>
          <w:tcPr>
            <w:tcW w:w="702" w:type="pct"/>
            <w:tcBorders>
              <w:top w:val="nil"/>
              <w:left w:val="nil"/>
              <w:bottom w:val="nil"/>
              <w:right w:val="nil"/>
            </w:tcBorders>
            <w:shd w:val="clear" w:color="auto" w:fill="auto"/>
            <w:noWrap/>
            <w:vAlign w:val="bottom"/>
            <w:hideMark/>
          </w:tcPr>
          <w:p w14:paraId="6ED1E691"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250</w:t>
            </w:r>
          </w:p>
        </w:tc>
        <w:tc>
          <w:tcPr>
            <w:tcW w:w="792" w:type="pct"/>
            <w:tcBorders>
              <w:top w:val="nil"/>
              <w:left w:val="nil"/>
              <w:bottom w:val="nil"/>
              <w:right w:val="nil"/>
            </w:tcBorders>
            <w:shd w:val="clear" w:color="auto" w:fill="auto"/>
            <w:noWrap/>
            <w:vAlign w:val="bottom"/>
            <w:hideMark/>
          </w:tcPr>
          <w:p w14:paraId="05873B3F"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170–360 (a)</w:t>
            </w:r>
          </w:p>
        </w:tc>
      </w:tr>
      <w:tr w:rsidR="00FD497A" w:rsidRPr="00FD497A" w14:paraId="0721FD3C" w14:textId="77777777" w:rsidTr="00FD497A">
        <w:trPr>
          <w:trHeight w:val="315"/>
          <w:jc w:val="center"/>
        </w:trPr>
        <w:tc>
          <w:tcPr>
            <w:tcW w:w="198" w:type="pct"/>
            <w:tcBorders>
              <w:top w:val="nil"/>
              <w:left w:val="nil"/>
              <w:bottom w:val="nil"/>
              <w:right w:val="nil"/>
            </w:tcBorders>
            <w:shd w:val="clear" w:color="auto" w:fill="auto"/>
            <w:noWrap/>
            <w:vAlign w:val="bottom"/>
            <w:hideMark/>
          </w:tcPr>
          <w:p w14:paraId="6CAD7A4D" w14:textId="77777777" w:rsidR="00FD497A" w:rsidRPr="00FD497A" w:rsidRDefault="00FD497A" w:rsidP="00FD497A">
            <w:pPr>
              <w:spacing w:line="240" w:lineRule="auto"/>
              <w:rPr>
                <w:rFonts w:eastAsia="Times New Roman" w:cs="Times New Roman"/>
                <w:color w:val="000000"/>
              </w:rPr>
            </w:pPr>
          </w:p>
        </w:tc>
        <w:tc>
          <w:tcPr>
            <w:tcW w:w="1011" w:type="pct"/>
            <w:tcBorders>
              <w:top w:val="nil"/>
              <w:left w:val="nil"/>
              <w:bottom w:val="nil"/>
              <w:right w:val="nil"/>
            </w:tcBorders>
            <w:shd w:val="clear" w:color="auto" w:fill="auto"/>
            <w:noWrap/>
            <w:vAlign w:val="bottom"/>
            <w:hideMark/>
          </w:tcPr>
          <w:p w14:paraId="5639D4FB"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Barren</w:t>
            </w:r>
          </w:p>
        </w:tc>
        <w:tc>
          <w:tcPr>
            <w:tcW w:w="343" w:type="pct"/>
            <w:tcBorders>
              <w:top w:val="nil"/>
              <w:left w:val="nil"/>
              <w:bottom w:val="nil"/>
              <w:right w:val="nil"/>
            </w:tcBorders>
            <w:shd w:val="clear" w:color="auto" w:fill="auto"/>
            <w:noWrap/>
            <w:vAlign w:val="bottom"/>
            <w:hideMark/>
          </w:tcPr>
          <w:p w14:paraId="03AC8884"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666" w:type="pct"/>
            <w:tcBorders>
              <w:top w:val="nil"/>
              <w:left w:val="nil"/>
              <w:bottom w:val="nil"/>
              <w:right w:val="nil"/>
            </w:tcBorders>
            <w:shd w:val="clear" w:color="auto" w:fill="auto"/>
            <w:noWrap/>
            <w:vAlign w:val="bottom"/>
            <w:hideMark/>
          </w:tcPr>
          <w:p w14:paraId="0CFDCF94"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669" w:type="pct"/>
            <w:tcBorders>
              <w:top w:val="nil"/>
              <w:left w:val="nil"/>
              <w:bottom w:val="nil"/>
              <w:right w:val="nil"/>
            </w:tcBorders>
            <w:shd w:val="clear" w:color="auto" w:fill="auto"/>
            <w:noWrap/>
            <w:vAlign w:val="bottom"/>
            <w:hideMark/>
          </w:tcPr>
          <w:p w14:paraId="001106E9"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265" w:type="pct"/>
            <w:tcBorders>
              <w:top w:val="nil"/>
              <w:left w:val="nil"/>
              <w:bottom w:val="nil"/>
              <w:right w:val="nil"/>
            </w:tcBorders>
            <w:shd w:val="clear" w:color="auto" w:fill="auto"/>
            <w:noWrap/>
            <w:vAlign w:val="bottom"/>
            <w:hideMark/>
          </w:tcPr>
          <w:p w14:paraId="2842B738"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227B9705"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1.6</w:t>
            </w:r>
          </w:p>
        </w:tc>
        <w:tc>
          <w:tcPr>
            <w:tcW w:w="702" w:type="pct"/>
            <w:tcBorders>
              <w:top w:val="nil"/>
              <w:left w:val="nil"/>
              <w:bottom w:val="nil"/>
              <w:right w:val="nil"/>
            </w:tcBorders>
            <w:shd w:val="clear" w:color="auto" w:fill="auto"/>
            <w:noWrap/>
            <w:vAlign w:val="bottom"/>
            <w:hideMark/>
          </w:tcPr>
          <w:p w14:paraId="7A5D5A5A"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830</w:t>
            </w:r>
          </w:p>
        </w:tc>
        <w:tc>
          <w:tcPr>
            <w:tcW w:w="792" w:type="pct"/>
            <w:tcBorders>
              <w:top w:val="nil"/>
              <w:left w:val="nil"/>
              <w:bottom w:val="nil"/>
              <w:right w:val="nil"/>
            </w:tcBorders>
            <w:shd w:val="clear" w:color="auto" w:fill="auto"/>
            <w:noWrap/>
            <w:vAlign w:val="bottom"/>
            <w:hideMark/>
          </w:tcPr>
          <w:p w14:paraId="6A603018"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550–1300 (b)</w:t>
            </w:r>
          </w:p>
        </w:tc>
      </w:tr>
      <w:tr w:rsidR="00FD497A" w:rsidRPr="00FD497A" w14:paraId="2ADD0D1E" w14:textId="77777777" w:rsidTr="00FD497A">
        <w:trPr>
          <w:trHeight w:val="420"/>
          <w:jc w:val="center"/>
        </w:trPr>
        <w:tc>
          <w:tcPr>
            <w:tcW w:w="1209" w:type="pct"/>
            <w:gridSpan w:val="2"/>
            <w:tcBorders>
              <w:top w:val="nil"/>
              <w:left w:val="nil"/>
              <w:bottom w:val="nil"/>
              <w:right w:val="nil"/>
            </w:tcBorders>
            <w:shd w:val="clear" w:color="auto" w:fill="auto"/>
            <w:noWrap/>
            <w:vAlign w:val="bottom"/>
            <w:hideMark/>
          </w:tcPr>
          <w:p w14:paraId="3DFCAB95"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Predator group</w:t>
            </w:r>
          </w:p>
        </w:tc>
        <w:tc>
          <w:tcPr>
            <w:tcW w:w="343" w:type="pct"/>
            <w:tcBorders>
              <w:top w:val="nil"/>
              <w:left w:val="nil"/>
              <w:bottom w:val="nil"/>
              <w:right w:val="nil"/>
            </w:tcBorders>
            <w:shd w:val="clear" w:color="auto" w:fill="auto"/>
            <w:noWrap/>
            <w:vAlign w:val="bottom"/>
            <w:hideMark/>
          </w:tcPr>
          <w:p w14:paraId="214F433B" w14:textId="77777777" w:rsidR="00FD497A" w:rsidRPr="00FD497A" w:rsidRDefault="00FD497A" w:rsidP="00FD497A">
            <w:pPr>
              <w:spacing w:line="240" w:lineRule="auto"/>
              <w:jc w:val="center"/>
              <w:rPr>
                <w:rFonts w:eastAsia="Times New Roman" w:cs="Times New Roman"/>
                <w:color w:val="000000"/>
              </w:rPr>
            </w:pPr>
          </w:p>
        </w:tc>
        <w:tc>
          <w:tcPr>
            <w:tcW w:w="666" w:type="pct"/>
            <w:tcBorders>
              <w:top w:val="nil"/>
              <w:left w:val="nil"/>
              <w:bottom w:val="nil"/>
              <w:right w:val="nil"/>
            </w:tcBorders>
            <w:shd w:val="clear" w:color="auto" w:fill="auto"/>
            <w:noWrap/>
            <w:vAlign w:val="bottom"/>
            <w:hideMark/>
          </w:tcPr>
          <w:p w14:paraId="78D2E893" w14:textId="77777777" w:rsidR="00FD497A" w:rsidRPr="00FD497A" w:rsidRDefault="00FD497A" w:rsidP="00FD497A">
            <w:pPr>
              <w:spacing w:line="240" w:lineRule="auto"/>
              <w:jc w:val="center"/>
              <w:rPr>
                <w:rFonts w:eastAsia="Times New Roman" w:cs="Times New Roman"/>
                <w:color w:val="000000"/>
              </w:rPr>
            </w:pPr>
          </w:p>
        </w:tc>
        <w:tc>
          <w:tcPr>
            <w:tcW w:w="669" w:type="pct"/>
            <w:tcBorders>
              <w:top w:val="nil"/>
              <w:left w:val="nil"/>
              <w:bottom w:val="nil"/>
              <w:right w:val="nil"/>
            </w:tcBorders>
            <w:shd w:val="clear" w:color="auto" w:fill="auto"/>
            <w:noWrap/>
            <w:vAlign w:val="bottom"/>
            <w:hideMark/>
          </w:tcPr>
          <w:p w14:paraId="4E314DCE" w14:textId="77777777" w:rsidR="00FD497A" w:rsidRPr="00FD497A" w:rsidRDefault="00FD497A" w:rsidP="00FD497A">
            <w:pPr>
              <w:spacing w:line="240" w:lineRule="auto"/>
              <w:jc w:val="center"/>
              <w:rPr>
                <w:rFonts w:eastAsia="Times New Roman" w:cs="Times New Roman"/>
                <w:color w:val="000000"/>
              </w:rPr>
            </w:pPr>
          </w:p>
        </w:tc>
        <w:tc>
          <w:tcPr>
            <w:tcW w:w="265" w:type="pct"/>
            <w:tcBorders>
              <w:top w:val="nil"/>
              <w:left w:val="nil"/>
              <w:bottom w:val="nil"/>
              <w:right w:val="nil"/>
            </w:tcBorders>
            <w:shd w:val="clear" w:color="auto" w:fill="auto"/>
            <w:noWrap/>
            <w:vAlign w:val="bottom"/>
            <w:hideMark/>
          </w:tcPr>
          <w:p w14:paraId="5482C229"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375F6F12" w14:textId="77777777" w:rsidR="00FD497A" w:rsidRPr="00FD497A" w:rsidRDefault="00FD497A" w:rsidP="00FD497A">
            <w:pPr>
              <w:spacing w:line="240" w:lineRule="auto"/>
              <w:jc w:val="center"/>
              <w:rPr>
                <w:rFonts w:eastAsia="Times New Roman" w:cs="Times New Roman"/>
                <w:color w:val="000000"/>
              </w:rPr>
            </w:pPr>
          </w:p>
        </w:tc>
        <w:tc>
          <w:tcPr>
            <w:tcW w:w="702" w:type="pct"/>
            <w:tcBorders>
              <w:top w:val="nil"/>
              <w:left w:val="nil"/>
              <w:bottom w:val="nil"/>
              <w:right w:val="nil"/>
            </w:tcBorders>
            <w:shd w:val="clear" w:color="auto" w:fill="auto"/>
            <w:noWrap/>
            <w:vAlign w:val="bottom"/>
            <w:hideMark/>
          </w:tcPr>
          <w:p w14:paraId="6334C6A6" w14:textId="77777777" w:rsidR="00FD497A" w:rsidRPr="00FD497A" w:rsidRDefault="00FD497A" w:rsidP="00FD497A">
            <w:pPr>
              <w:spacing w:line="240" w:lineRule="auto"/>
              <w:jc w:val="center"/>
              <w:rPr>
                <w:rFonts w:eastAsia="Times New Roman" w:cs="Times New Roman"/>
                <w:color w:val="000000"/>
              </w:rPr>
            </w:pPr>
          </w:p>
        </w:tc>
        <w:tc>
          <w:tcPr>
            <w:tcW w:w="792" w:type="pct"/>
            <w:tcBorders>
              <w:top w:val="nil"/>
              <w:left w:val="nil"/>
              <w:bottom w:val="nil"/>
              <w:right w:val="nil"/>
            </w:tcBorders>
            <w:shd w:val="clear" w:color="auto" w:fill="auto"/>
            <w:noWrap/>
            <w:vAlign w:val="bottom"/>
            <w:hideMark/>
          </w:tcPr>
          <w:p w14:paraId="7AB5C896" w14:textId="77777777" w:rsidR="00FD497A" w:rsidRPr="00FD497A" w:rsidRDefault="00FD497A" w:rsidP="00FD497A">
            <w:pPr>
              <w:spacing w:line="240" w:lineRule="auto"/>
              <w:jc w:val="center"/>
              <w:rPr>
                <w:rFonts w:eastAsia="Times New Roman" w:cs="Times New Roman"/>
                <w:color w:val="000000"/>
              </w:rPr>
            </w:pPr>
          </w:p>
        </w:tc>
      </w:tr>
      <w:tr w:rsidR="00FD497A" w:rsidRPr="00FD497A" w14:paraId="512C8065" w14:textId="77777777" w:rsidTr="00FD497A">
        <w:trPr>
          <w:trHeight w:val="315"/>
          <w:jc w:val="center"/>
        </w:trPr>
        <w:tc>
          <w:tcPr>
            <w:tcW w:w="198" w:type="pct"/>
            <w:tcBorders>
              <w:top w:val="nil"/>
              <w:left w:val="nil"/>
              <w:bottom w:val="nil"/>
              <w:right w:val="nil"/>
            </w:tcBorders>
            <w:shd w:val="clear" w:color="auto" w:fill="auto"/>
            <w:noWrap/>
            <w:vAlign w:val="bottom"/>
            <w:hideMark/>
          </w:tcPr>
          <w:p w14:paraId="7D4CFDA7" w14:textId="77777777" w:rsidR="00FD497A" w:rsidRPr="00FD497A" w:rsidRDefault="00FD497A" w:rsidP="00FD497A">
            <w:pPr>
              <w:spacing w:line="240" w:lineRule="auto"/>
              <w:rPr>
                <w:rFonts w:eastAsia="Times New Roman" w:cs="Times New Roman"/>
                <w:color w:val="000000"/>
              </w:rPr>
            </w:pPr>
          </w:p>
        </w:tc>
        <w:tc>
          <w:tcPr>
            <w:tcW w:w="1011" w:type="pct"/>
            <w:tcBorders>
              <w:top w:val="nil"/>
              <w:left w:val="nil"/>
              <w:bottom w:val="nil"/>
              <w:right w:val="nil"/>
            </w:tcBorders>
            <w:shd w:val="clear" w:color="auto" w:fill="auto"/>
            <w:noWrap/>
            <w:vAlign w:val="bottom"/>
            <w:hideMark/>
          </w:tcPr>
          <w:p w14:paraId="0DABF3FF"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Beetles</w:t>
            </w:r>
          </w:p>
        </w:tc>
        <w:tc>
          <w:tcPr>
            <w:tcW w:w="343" w:type="pct"/>
            <w:tcBorders>
              <w:top w:val="nil"/>
              <w:left w:val="nil"/>
              <w:bottom w:val="nil"/>
              <w:right w:val="nil"/>
            </w:tcBorders>
            <w:shd w:val="clear" w:color="auto" w:fill="auto"/>
            <w:noWrap/>
            <w:vAlign w:val="bottom"/>
            <w:hideMark/>
          </w:tcPr>
          <w:p w14:paraId="18BC28B9"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0.0</w:t>
            </w:r>
          </w:p>
        </w:tc>
        <w:tc>
          <w:tcPr>
            <w:tcW w:w="666" w:type="pct"/>
            <w:tcBorders>
              <w:top w:val="nil"/>
              <w:left w:val="nil"/>
              <w:bottom w:val="nil"/>
              <w:right w:val="nil"/>
            </w:tcBorders>
            <w:shd w:val="clear" w:color="auto" w:fill="auto"/>
            <w:noWrap/>
            <w:vAlign w:val="bottom"/>
            <w:hideMark/>
          </w:tcPr>
          <w:p w14:paraId="057305B2"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10</w:t>
            </w:r>
          </w:p>
        </w:tc>
        <w:tc>
          <w:tcPr>
            <w:tcW w:w="669" w:type="pct"/>
            <w:tcBorders>
              <w:top w:val="nil"/>
              <w:left w:val="nil"/>
              <w:bottom w:val="nil"/>
              <w:right w:val="nil"/>
            </w:tcBorders>
            <w:shd w:val="clear" w:color="auto" w:fill="auto"/>
            <w:noWrap/>
            <w:vAlign w:val="bottom"/>
            <w:hideMark/>
          </w:tcPr>
          <w:p w14:paraId="28AE31E4"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7–15 (a)</w:t>
            </w:r>
          </w:p>
        </w:tc>
        <w:tc>
          <w:tcPr>
            <w:tcW w:w="265" w:type="pct"/>
            <w:tcBorders>
              <w:top w:val="nil"/>
              <w:left w:val="nil"/>
              <w:bottom w:val="nil"/>
              <w:right w:val="nil"/>
            </w:tcBorders>
            <w:shd w:val="clear" w:color="auto" w:fill="auto"/>
            <w:noWrap/>
            <w:vAlign w:val="bottom"/>
            <w:hideMark/>
          </w:tcPr>
          <w:p w14:paraId="3DBCC275"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0D7CD90D"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702" w:type="pct"/>
            <w:tcBorders>
              <w:top w:val="nil"/>
              <w:left w:val="nil"/>
              <w:bottom w:val="nil"/>
              <w:right w:val="nil"/>
            </w:tcBorders>
            <w:shd w:val="clear" w:color="auto" w:fill="auto"/>
            <w:noWrap/>
            <w:vAlign w:val="bottom"/>
            <w:hideMark/>
          </w:tcPr>
          <w:p w14:paraId="099F7356"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792" w:type="pct"/>
            <w:tcBorders>
              <w:top w:val="nil"/>
              <w:left w:val="nil"/>
              <w:bottom w:val="nil"/>
              <w:right w:val="nil"/>
            </w:tcBorders>
            <w:shd w:val="clear" w:color="auto" w:fill="auto"/>
            <w:noWrap/>
            <w:vAlign w:val="bottom"/>
            <w:hideMark/>
          </w:tcPr>
          <w:p w14:paraId="451852C7"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r>
      <w:tr w:rsidR="00FD497A" w:rsidRPr="00FD497A" w14:paraId="48ACA6A0" w14:textId="77777777" w:rsidTr="00FD497A">
        <w:trPr>
          <w:trHeight w:val="315"/>
          <w:jc w:val="center"/>
        </w:trPr>
        <w:tc>
          <w:tcPr>
            <w:tcW w:w="198" w:type="pct"/>
            <w:tcBorders>
              <w:top w:val="nil"/>
              <w:left w:val="nil"/>
              <w:bottom w:val="nil"/>
              <w:right w:val="nil"/>
            </w:tcBorders>
            <w:shd w:val="clear" w:color="auto" w:fill="auto"/>
            <w:noWrap/>
            <w:vAlign w:val="bottom"/>
            <w:hideMark/>
          </w:tcPr>
          <w:p w14:paraId="3346964F" w14:textId="77777777" w:rsidR="00FD497A" w:rsidRPr="00FD497A" w:rsidRDefault="00FD497A" w:rsidP="00FD497A">
            <w:pPr>
              <w:spacing w:line="240" w:lineRule="auto"/>
              <w:rPr>
                <w:rFonts w:eastAsia="Times New Roman" w:cs="Times New Roman"/>
                <w:color w:val="000000"/>
              </w:rPr>
            </w:pPr>
          </w:p>
        </w:tc>
        <w:tc>
          <w:tcPr>
            <w:tcW w:w="1011" w:type="pct"/>
            <w:tcBorders>
              <w:top w:val="nil"/>
              <w:left w:val="nil"/>
              <w:bottom w:val="nil"/>
              <w:right w:val="nil"/>
            </w:tcBorders>
            <w:shd w:val="clear" w:color="auto" w:fill="auto"/>
            <w:noWrap/>
            <w:vAlign w:val="bottom"/>
            <w:hideMark/>
          </w:tcPr>
          <w:p w14:paraId="36011297"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Hunting spiders</w:t>
            </w:r>
          </w:p>
        </w:tc>
        <w:tc>
          <w:tcPr>
            <w:tcW w:w="343" w:type="pct"/>
            <w:tcBorders>
              <w:top w:val="nil"/>
              <w:left w:val="nil"/>
              <w:bottom w:val="nil"/>
              <w:right w:val="nil"/>
            </w:tcBorders>
            <w:shd w:val="clear" w:color="auto" w:fill="auto"/>
            <w:noWrap/>
            <w:vAlign w:val="bottom"/>
            <w:hideMark/>
          </w:tcPr>
          <w:p w14:paraId="6233060B"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0.0</w:t>
            </w:r>
          </w:p>
        </w:tc>
        <w:tc>
          <w:tcPr>
            <w:tcW w:w="666" w:type="pct"/>
            <w:tcBorders>
              <w:top w:val="nil"/>
              <w:left w:val="nil"/>
              <w:bottom w:val="nil"/>
              <w:right w:val="nil"/>
            </w:tcBorders>
            <w:shd w:val="clear" w:color="auto" w:fill="auto"/>
            <w:noWrap/>
            <w:vAlign w:val="bottom"/>
            <w:hideMark/>
          </w:tcPr>
          <w:p w14:paraId="5A7BB002"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110</w:t>
            </w:r>
          </w:p>
        </w:tc>
        <w:tc>
          <w:tcPr>
            <w:tcW w:w="669" w:type="pct"/>
            <w:tcBorders>
              <w:top w:val="nil"/>
              <w:left w:val="nil"/>
              <w:bottom w:val="nil"/>
              <w:right w:val="nil"/>
            </w:tcBorders>
            <w:shd w:val="clear" w:color="auto" w:fill="auto"/>
            <w:noWrap/>
            <w:vAlign w:val="bottom"/>
            <w:hideMark/>
          </w:tcPr>
          <w:p w14:paraId="561C18AA"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67–220 (b)</w:t>
            </w:r>
          </w:p>
        </w:tc>
        <w:tc>
          <w:tcPr>
            <w:tcW w:w="265" w:type="pct"/>
            <w:tcBorders>
              <w:top w:val="nil"/>
              <w:left w:val="nil"/>
              <w:bottom w:val="nil"/>
              <w:right w:val="nil"/>
            </w:tcBorders>
            <w:shd w:val="clear" w:color="auto" w:fill="auto"/>
            <w:noWrap/>
            <w:vAlign w:val="bottom"/>
            <w:hideMark/>
          </w:tcPr>
          <w:p w14:paraId="0EEB06BB" w14:textId="77777777" w:rsidR="00FD497A" w:rsidRPr="00FD497A" w:rsidRDefault="00FD497A" w:rsidP="00FD497A">
            <w:pPr>
              <w:spacing w:line="240" w:lineRule="auto"/>
              <w:jc w:val="center"/>
              <w:rPr>
                <w:rFonts w:eastAsia="Times New Roman" w:cs="Times New Roman"/>
                <w:color w:val="000000"/>
              </w:rPr>
            </w:pPr>
          </w:p>
        </w:tc>
        <w:tc>
          <w:tcPr>
            <w:tcW w:w="354" w:type="pct"/>
            <w:tcBorders>
              <w:top w:val="nil"/>
              <w:left w:val="nil"/>
              <w:bottom w:val="nil"/>
              <w:right w:val="nil"/>
            </w:tcBorders>
            <w:shd w:val="clear" w:color="auto" w:fill="auto"/>
            <w:noWrap/>
            <w:vAlign w:val="bottom"/>
            <w:hideMark/>
          </w:tcPr>
          <w:p w14:paraId="696DE6A8"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702" w:type="pct"/>
            <w:tcBorders>
              <w:top w:val="nil"/>
              <w:left w:val="nil"/>
              <w:bottom w:val="nil"/>
              <w:right w:val="nil"/>
            </w:tcBorders>
            <w:shd w:val="clear" w:color="auto" w:fill="auto"/>
            <w:noWrap/>
            <w:vAlign w:val="bottom"/>
            <w:hideMark/>
          </w:tcPr>
          <w:p w14:paraId="3836BA1C"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792" w:type="pct"/>
            <w:tcBorders>
              <w:top w:val="nil"/>
              <w:left w:val="nil"/>
              <w:bottom w:val="nil"/>
              <w:right w:val="nil"/>
            </w:tcBorders>
            <w:shd w:val="clear" w:color="auto" w:fill="auto"/>
            <w:noWrap/>
            <w:vAlign w:val="bottom"/>
            <w:hideMark/>
          </w:tcPr>
          <w:p w14:paraId="268EA069"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r>
      <w:tr w:rsidR="00FD497A" w:rsidRPr="00FD497A" w14:paraId="5B1F2901" w14:textId="77777777" w:rsidTr="00FD497A">
        <w:trPr>
          <w:trHeight w:val="315"/>
          <w:jc w:val="center"/>
        </w:trPr>
        <w:tc>
          <w:tcPr>
            <w:tcW w:w="198" w:type="pct"/>
            <w:tcBorders>
              <w:top w:val="nil"/>
              <w:left w:val="nil"/>
              <w:bottom w:val="single" w:sz="4" w:space="0" w:color="auto"/>
              <w:right w:val="nil"/>
            </w:tcBorders>
            <w:shd w:val="clear" w:color="auto" w:fill="auto"/>
            <w:noWrap/>
            <w:vAlign w:val="bottom"/>
            <w:hideMark/>
          </w:tcPr>
          <w:p w14:paraId="228110BC"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 </w:t>
            </w:r>
          </w:p>
        </w:tc>
        <w:tc>
          <w:tcPr>
            <w:tcW w:w="1011" w:type="pct"/>
            <w:tcBorders>
              <w:top w:val="nil"/>
              <w:left w:val="nil"/>
              <w:bottom w:val="single" w:sz="4" w:space="0" w:color="auto"/>
              <w:right w:val="nil"/>
            </w:tcBorders>
            <w:shd w:val="clear" w:color="auto" w:fill="auto"/>
            <w:noWrap/>
            <w:vAlign w:val="bottom"/>
            <w:hideMark/>
          </w:tcPr>
          <w:p w14:paraId="4C6BB026" w14:textId="77777777" w:rsidR="00FD497A" w:rsidRPr="00FD497A" w:rsidRDefault="00FD497A" w:rsidP="00FD497A">
            <w:pPr>
              <w:spacing w:line="240" w:lineRule="auto"/>
              <w:rPr>
                <w:rFonts w:eastAsia="Times New Roman" w:cs="Times New Roman"/>
                <w:color w:val="000000"/>
              </w:rPr>
            </w:pPr>
            <w:r w:rsidRPr="00FD497A">
              <w:rPr>
                <w:rFonts w:eastAsia="Times New Roman" w:cs="Times New Roman"/>
                <w:color w:val="000000"/>
              </w:rPr>
              <w:t>Webbed spiders</w:t>
            </w:r>
          </w:p>
        </w:tc>
        <w:tc>
          <w:tcPr>
            <w:tcW w:w="343" w:type="pct"/>
            <w:tcBorders>
              <w:top w:val="nil"/>
              <w:left w:val="nil"/>
              <w:bottom w:val="single" w:sz="4" w:space="0" w:color="auto"/>
              <w:right w:val="nil"/>
            </w:tcBorders>
            <w:shd w:val="clear" w:color="auto" w:fill="auto"/>
            <w:noWrap/>
            <w:vAlign w:val="bottom"/>
            <w:hideMark/>
          </w:tcPr>
          <w:p w14:paraId="5A516FF4"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0.0</w:t>
            </w:r>
          </w:p>
        </w:tc>
        <w:tc>
          <w:tcPr>
            <w:tcW w:w="666" w:type="pct"/>
            <w:tcBorders>
              <w:top w:val="nil"/>
              <w:left w:val="nil"/>
              <w:bottom w:val="single" w:sz="4" w:space="0" w:color="auto"/>
              <w:right w:val="nil"/>
            </w:tcBorders>
            <w:shd w:val="clear" w:color="auto" w:fill="auto"/>
            <w:noWrap/>
            <w:vAlign w:val="bottom"/>
            <w:hideMark/>
          </w:tcPr>
          <w:p w14:paraId="0140CECB"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190</w:t>
            </w:r>
          </w:p>
        </w:tc>
        <w:tc>
          <w:tcPr>
            <w:tcW w:w="669" w:type="pct"/>
            <w:tcBorders>
              <w:top w:val="nil"/>
              <w:left w:val="nil"/>
              <w:bottom w:val="single" w:sz="4" w:space="0" w:color="auto"/>
              <w:right w:val="nil"/>
            </w:tcBorders>
            <w:shd w:val="clear" w:color="auto" w:fill="auto"/>
            <w:noWrap/>
            <w:vAlign w:val="bottom"/>
            <w:hideMark/>
          </w:tcPr>
          <w:p w14:paraId="2E49EB7C"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61–1400 (b)</w:t>
            </w:r>
          </w:p>
        </w:tc>
        <w:tc>
          <w:tcPr>
            <w:tcW w:w="265" w:type="pct"/>
            <w:tcBorders>
              <w:top w:val="nil"/>
              <w:left w:val="nil"/>
              <w:bottom w:val="single" w:sz="4" w:space="0" w:color="auto"/>
              <w:right w:val="nil"/>
            </w:tcBorders>
            <w:shd w:val="clear" w:color="auto" w:fill="auto"/>
            <w:noWrap/>
            <w:vAlign w:val="bottom"/>
            <w:hideMark/>
          </w:tcPr>
          <w:p w14:paraId="64DBAE31"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 </w:t>
            </w:r>
          </w:p>
        </w:tc>
        <w:tc>
          <w:tcPr>
            <w:tcW w:w="354" w:type="pct"/>
            <w:tcBorders>
              <w:top w:val="nil"/>
              <w:left w:val="nil"/>
              <w:bottom w:val="single" w:sz="4" w:space="0" w:color="auto"/>
              <w:right w:val="nil"/>
            </w:tcBorders>
            <w:shd w:val="clear" w:color="auto" w:fill="auto"/>
            <w:noWrap/>
            <w:vAlign w:val="bottom"/>
            <w:hideMark/>
          </w:tcPr>
          <w:p w14:paraId="5AB67157"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702" w:type="pct"/>
            <w:tcBorders>
              <w:top w:val="nil"/>
              <w:left w:val="nil"/>
              <w:bottom w:val="single" w:sz="4" w:space="0" w:color="auto"/>
              <w:right w:val="nil"/>
            </w:tcBorders>
            <w:shd w:val="clear" w:color="auto" w:fill="auto"/>
            <w:noWrap/>
            <w:vAlign w:val="bottom"/>
            <w:hideMark/>
          </w:tcPr>
          <w:p w14:paraId="24270F8B"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c>
          <w:tcPr>
            <w:tcW w:w="792" w:type="pct"/>
            <w:tcBorders>
              <w:top w:val="nil"/>
              <w:left w:val="nil"/>
              <w:bottom w:val="single" w:sz="4" w:space="0" w:color="auto"/>
              <w:right w:val="nil"/>
            </w:tcBorders>
            <w:shd w:val="clear" w:color="auto" w:fill="auto"/>
            <w:noWrap/>
            <w:vAlign w:val="bottom"/>
            <w:hideMark/>
          </w:tcPr>
          <w:p w14:paraId="098C016B" w14:textId="77777777" w:rsidR="00FD497A" w:rsidRPr="00FD497A" w:rsidRDefault="00FD497A" w:rsidP="00FD497A">
            <w:pPr>
              <w:spacing w:line="240" w:lineRule="auto"/>
              <w:jc w:val="center"/>
              <w:rPr>
                <w:rFonts w:eastAsia="Times New Roman" w:cs="Times New Roman"/>
                <w:color w:val="000000"/>
              </w:rPr>
            </w:pPr>
            <w:r w:rsidRPr="00FD497A">
              <w:rPr>
                <w:rFonts w:eastAsia="Times New Roman" w:cs="Times New Roman"/>
                <w:color w:val="000000"/>
              </w:rPr>
              <w:t>-</w:t>
            </w:r>
          </w:p>
        </w:tc>
      </w:tr>
    </w:tbl>
    <w:p w14:paraId="557501F9" w14:textId="77777777" w:rsidR="00BC74D6" w:rsidRDefault="00BC74D6" w:rsidP="00BC74D6">
      <w:pPr>
        <w:pStyle w:val="Heading1"/>
        <w:jc w:val="left"/>
        <w:sectPr w:rsidR="00BC74D6" w:rsidSect="00457717">
          <w:pgSz w:w="12240" w:h="15840"/>
          <w:pgMar w:top="1440" w:right="1440" w:bottom="1440" w:left="1440" w:header="720" w:footer="720" w:gutter="0"/>
          <w:lnNumType w:countBy="1" w:restart="continuous"/>
          <w:cols w:space="720"/>
          <w:docGrid w:linePitch="360"/>
        </w:sectPr>
      </w:pPr>
    </w:p>
    <w:p w14:paraId="04D99BE8" w14:textId="77777777" w:rsidR="00311FBC" w:rsidRDefault="00311FBC" w:rsidP="00BC74D6">
      <w:pPr>
        <w:pStyle w:val="Heading1"/>
        <w:jc w:val="left"/>
      </w:pPr>
      <w:r>
        <w:lastRenderedPageBreak/>
        <w:t>Figure Legends</w:t>
      </w:r>
    </w:p>
    <w:p w14:paraId="2B3EBCB8" w14:textId="77777777" w:rsidR="00AD4DE2" w:rsidRDefault="00A9311F" w:rsidP="000D2C58">
      <w:pPr>
        <w:pStyle w:val="References"/>
        <w:rPr>
          <w:noProof w:val="0"/>
        </w:rPr>
      </w:pPr>
      <w:proofErr w:type="gramStart"/>
      <w:r>
        <w:rPr>
          <w:rStyle w:val="Heading2Char"/>
          <w:noProof w:val="0"/>
        </w:rPr>
        <w:t>Fig. 1</w:t>
      </w:r>
      <w:r w:rsidR="00AD4DE2">
        <w:rPr>
          <w:rStyle w:val="Heading2Char"/>
          <w:noProof w:val="0"/>
        </w:rPr>
        <w:t>.</w:t>
      </w:r>
      <w:proofErr w:type="gramEnd"/>
      <w:r w:rsidR="00AD4DE2">
        <w:rPr>
          <w:rStyle w:val="Heading2Char"/>
          <w:noProof w:val="0"/>
        </w:rPr>
        <w:t xml:space="preserve"> </w:t>
      </w:r>
      <w:r w:rsidR="00AD4DE2" w:rsidRPr="00AD4DE2">
        <w:rPr>
          <w:noProof w:val="0"/>
        </w:rPr>
        <w:t xml:space="preserve">Predicted subsidy–distance decay curves </w:t>
      </w:r>
      <w:r w:rsidR="00AD4DE2">
        <w:rPr>
          <w:noProof w:val="0"/>
        </w:rPr>
        <w:t>under normal conditions (A) and at sites with topographic breaks (B). Dotted gray lines represent conceptual channel cross sections.</w:t>
      </w:r>
    </w:p>
    <w:p w14:paraId="20DAA37B" w14:textId="77777777" w:rsidR="00AD4DE2" w:rsidRDefault="00A9311F" w:rsidP="000D2C58">
      <w:pPr>
        <w:pStyle w:val="References"/>
        <w:rPr>
          <w:noProof w:val="0"/>
        </w:rPr>
      </w:pPr>
      <w:proofErr w:type="gramStart"/>
      <w:r>
        <w:rPr>
          <w:rStyle w:val="Heading2Char"/>
          <w:noProof w:val="0"/>
        </w:rPr>
        <w:t>Fig. 2</w:t>
      </w:r>
      <w:r w:rsidR="00AD4DE2">
        <w:rPr>
          <w:noProof w:val="0"/>
        </w:rPr>
        <w:t>.</w:t>
      </w:r>
      <w:proofErr w:type="gramEnd"/>
      <w:r w:rsidR="00AD4DE2">
        <w:rPr>
          <w:noProof w:val="0"/>
        </w:rPr>
        <w:t xml:space="preserve"> Photos from 3 of the sites used in this study: a densely-vegetated headwater stream in </w:t>
      </w:r>
      <w:r w:rsidR="00CE3528">
        <w:rPr>
          <w:noProof w:val="0"/>
        </w:rPr>
        <w:t xml:space="preserve">the </w:t>
      </w:r>
      <w:r w:rsidR="00AD4DE2">
        <w:rPr>
          <w:noProof w:val="0"/>
        </w:rPr>
        <w:t>Coweeta</w:t>
      </w:r>
      <w:r w:rsidR="006A6CA1">
        <w:rPr>
          <w:noProof w:val="0"/>
        </w:rPr>
        <w:t xml:space="preserve"> LTER in Appalachian USA</w:t>
      </w:r>
      <w:r w:rsidR="00AD4DE2">
        <w:rPr>
          <w:noProof w:val="0"/>
        </w:rPr>
        <w:t xml:space="preserve"> (A), the braided Tagliamento River </w:t>
      </w:r>
      <w:r w:rsidR="006A6CA1">
        <w:rPr>
          <w:noProof w:val="0"/>
        </w:rPr>
        <w:t xml:space="preserve">in NE Italy </w:t>
      </w:r>
      <w:r w:rsidR="00AD4DE2">
        <w:rPr>
          <w:noProof w:val="0"/>
        </w:rPr>
        <w:t>(B), and a ship passing by a point bar site on the Elbe River</w:t>
      </w:r>
      <w:r w:rsidR="006A6CA1">
        <w:rPr>
          <w:noProof w:val="0"/>
        </w:rPr>
        <w:t xml:space="preserve"> in Germany</w:t>
      </w:r>
      <w:r w:rsidR="00AD4DE2">
        <w:rPr>
          <w:noProof w:val="0"/>
        </w:rPr>
        <w:t xml:space="preserve"> (C).</w:t>
      </w:r>
    </w:p>
    <w:p w14:paraId="7EBE67D7" w14:textId="77777777" w:rsidR="00DA2938" w:rsidRPr="00AD4DE2" w:rsidRDefault="00A9311F" w:rsidP="000D2C58">
      <w:pPr>
        <w:pStyle w:val="References"/>
        <w:rPr>
          <w:noProof w:val="0"/>
        </w:rPr>
      </w:pPr>
      <w:proofErr w:type="gramStart"/>
      <w:r>
        <w:rPr>
          <w:rStyle w:val="Heading2Char"/>
          <w:noProof w:val="0"/>
        </w:rPr>
        <w:t>Fig. 3</w:t>
      </w:r>
      <w:r w:rsidR="00DA2938">
        <w:rPr>
          <w:noProof w:val="0"/>
        </w:rPr>
        <w:t>.</w:t>
      </w:r>
      <w:proofErr w:type="gramEnd"/>
      <w:r w:rsidR="00DA2938">
        <w:rPr>
          <w:noProof w:val="0"/>
        </w:rPr>
        <w:t xml:space="preserve"> Generic depiction of observed subsidy–distan</w:t>
      </w:r>
      <w:r w:rsidR="004B50EA">
        <w:rPr>
          <w:noProof w:val="0"/>
        </w:rPr>
        <w:t>c</w:t>
      </w:r>
      <w:r w:rsidR="00DA2938">
        <w:rPr>
          <w:noProof w:val="0"/>
        </w:rPr>
        <w:t xml:space="preserve">e decay curves at sites without a distinct topographic or vegetated </w:t>
      </w:r>
      <w:r w:rsidR="004B50EA">
        <w:rPr>
          <w:noProof w:val="0"/>
        </w:rPr>
        <w:t>break (A), at sites with a topo</w:t>
      </w:r>
      <w:r w:rsidR="00DA2938">
        <w:rPr>
          <w:noProof w:val="0"/>
        </w:rPr>
        <w:t>graphic break such as a levee (B), and at sites with abrupt transitions from riparian to upland forest (C). Dotted gray lines represent conceptual channel cross sections. Inset figures in the upper right corner of each panel represent a priori predictions for the decay curves.</w:t>
      </w:r>
    </w:p>
    <w:p w14:paraId="219BE5CA" w14:textId="7BCF82F1" w:rsidR="00D8004A" w:rsidRDefault="001229A2" w:rsidP="000D2C58">
      <w:pPr>
        <w:pStyle w:val="References"/>
        <w:rPr>
          <w:noProof w:val="0"/>
        </w:rPr>
      </w:pPr>
      <w:proofErr w:type="gramStart"/>
      <w:r>
        <w:rPr>
          <w:rStyle w:val="Heading2Char"/>
          <w:noProof w:val="0"/>
        </w:rPr>
        <w:t>Fig. 4</w:t>
      </w:r>
      <w:r w:rsidR="00D8004A">
        <w:rPr>
          <w:noProof w:val="0"/>
        </w:rPr>
        <w:t>.</w:t>
      </w:r>
      <w:proofErr w:type="gramEnd"/>
      <w:r w:rsidR="00D8004A">
        <w:rPr>
          <w:noProof w:val="0"/>
        </w:rPr>
        <w:t xml:space="preserve"> </w:t>
      </w:r>
      <w:r w:rsidR="00D40ADD">
        <w:rPr>
          <w:noProof w:val="0"/>
        </w:rPr>
        <w:t>S</w:t>
      </w:r>
      <w:r w:rsidR="00D8004A">
        <w:rPr>
          <w:noProof w:val="0"/>
        </w:rPr>
        <w:t xml:space="preserve">ubsidy–distance decay curve </w:t>
      </w:r>
      <w:r w:rsidR="00D40ADD">
        <w:rPr>
          <w:noProof w:val="0"/>
        </w:rPr>
        <w:t>at two representative sites with levee</w:t>
      </w:r>
      <w:r w:rsidR="00100D6B">
        <w:rPr>
          <w:noProof w:val="0"/>
        </w:rPr>
        <w:t xml:space="preserve"> topographic breaks</w:t>
      </w:r>
      <w:r w:rsidR="00D40ADD">
        <w:rPr>
          <w:noProof w:val="0"/>
        </w:rPr>
        <w:t>. The first panel (A) shows</w:t>
      </w:r>
      <w:r w:rsidR="00D8004A">
        <w:rPr>
          <w:noProof w:val="0"/>
        </w:rPr>
        <w:t xml:space="preserve"> </w:t>
      </w:r>
      <w:r w:rsidR="00D40ADD">
        <w:rPr>
          <w:noProof w:val="0"/>
        </w:rPr>
        <w:t xml:space="preserve">predator attraction (abundance*biomass) data at a site </w:t>
      </w:r>
      <w:r w:rsidR="00CE3528">
        <w:rPr>
          <w:noProof w:val="0"/>
        </w:rPr>
        <w:t xml:space="preserve">on the </w:t>
      </w:r>
      <w:proofErr w:type="spellStart"/>
      <w:r w:rsidR="00CE3528">
        <w:rPr>
          <w:noProof w:val="0"/>
        </w:rPr>
        <w:t>Resia</w:t>
      </w:r>
      <w:proofErr w:type="spellEnd"/>
      <w:r w:rsidR="00CE3528">
        <w:rPr>
          <w:noProof w:val="0"/>
        </w:rPr>
        <w:t xml:space="preserve"> River in </w:t>
      </w:r>
      <w:r w:rsidR="00D8004A">
        <w:rPr>
          <w:noProof w:val="0"/>
        </w:rPr>
        <w:t>NE Italy</w:t>
      </w:r>
      <w:r w:rsidR="00D40ADD">
        <w:rPr>
          <w:noProof w:val="0"/>
        </w:rPr>
        <w:t>, where t</w:t>
      </w:r>
      <w:r w:rsidR="00D8004A">
        <w:rPr>
          <w:noProof w:val="0"/>
        </w:rPr>
        <w:t xml:space="preserve">he bottom of the levee was located </w:t>
      </w:r>
      <w:r w:rsidR="0064234D">
        <w:rPr>
          <w:noProof w:val="0"/>
        </w:rPr>
        <w:t xml:space="preserve">~ </w:t>
      </w:r>
      <w:r w:rsidR="00845961">
        <w:rPr>
          <w:noProof w:val="0"/>
        </w:rPr>
        <w:t>8 m from the water’s edge.</w:t>
      </w:r>
      <w:r w:rsidR="00D40ADD">
        <w:rPr>
          <w:noProof w:val="0"/>
        </w:rPr>
        <w:t xml:space="preserve"> The second panel (B) shows food web (stable isotope) data </w:t>
      </w:r>
      <w:r w:rsidR="00D40ADD" w:rsidRPr="00DA2938">
        <w:rPr>
          <w:noProof w:val="0"/>
        </w:rPr>
        <w:t xml:space="preserve">for a site with a </w:t>
      </w:r>
      <w:r w:rsidR="00D40ADD">
        <w:rPr>
          <w:noProof w:val="0"/>
        </w:rPr>
        <w:t>~ 10 m tall,</w:t>
      </w:r>
      <w:r w:rsidR="00D40ADD" w:rsidRPr="00DA2938">
        <w:rPr>
          <w:noProof w:val="0"/>
        </w:rPr>
        <w:t xml:space="preserve"> offset levee on the Danube River in </w:t>
      </w:r>
      <w:proofErr w:type="spellStart"/>
      <w:r w:rsidR="00D40ADD" w:rsidRPr="00DA2938">
        <w:rPr>
          <w:noProof w:val="0"/>
        </w:rPr>
        <w:t>Gornje</w:t>
      </w:r>
      <w:proofErr w:type="spellEnd"/>
      <w:r w:rsidR="00D40ADD" w:rsidRPr="00DA2938">
        <w:rPr>
          <w:noProof w:val="0"/>
        </w:rPr>
        <w:t xml:space="preserve"> </w:t>
      </w:r>
      <w:proofErr w:type="spellStart"/>
      <w:r w:rsidR="00D40ADD" w:rsidRPr="00DA2938">
        <w:rPr>
          <w:noProof w:val="0"/>
        </w:rPr>
        <w:t>Podunavlje</w:t>
      </w:r>
      <w:proofErr w:type="spellEnd"/>
      <w:r w:rsidR="00D40ADD" w:rsidRPr="00DA2938">
        <w:rPr>
          <w:noProof w:val="0"/>
        </w:rPr>
        <w:t xml:space="preserve"> Speci</w:t>
      </w:r>
      <w:r w:rsidR="00D40ADD">
        <w:rPr>
          <w:noProof w:val="0"/>
        </w:rPr>
        <w:t xml:space="preserve">al Nature Reserve, Serbia. </w:t>
      </w:r>
      <w:commentRangeStart w:id="237"/>
      <w:r w:rsidR="00D40ADD">
        <w:rPr>
          <w:noProof w:val="0"/>
        </w:rPr>
        <w:t>V</w:t>
      </w:r>
      <w:r w:rsidR="00D40ADD" w:rsidRPr="00DA2938">
        <w:rPr>
          <w:noProof w:val="0"/>
        </w:rPr>
        <w:t>ertical dotted an</w:t>
      </w:r>
      <w:r w:rsidR="00D40ADD">
        <w:rPr>
          <w:noProof w:val="0"/>
        </w:rPr>
        <w:t xml:space="preserve">d dashed lines represent </w:t>
      </w:r>
      <w:r w:rsidR="00D40ADD" w:rsidRPr="00DA2938">
        <w:rPr>
          <w:noProof w:val="0"/>
        </w:rPr>
        <w:t>the base</w:t>
      </w:r>
      <w:r w:rsidR="00D40ADD">
        <w:rPr>
          <w:noProof w:val="0"/>
        </w:rPr>
        <w:t>s</w:t>
      </w:r>
      <w:r w:rsidR="00D40ADD" w:rsidRPr="00DA2938">
        <w:rPr>
          <w:noProof w:val="0"/>
        </w:rPr>
        <w:t xml:space="preserve"> </w:t>
      </w:r>
      <w:r w:rsidR="00D40ADD">
        <w:rPr>
          <w:noProof w:val="0"/>
        </w:rPr>
        <w:t>of</w:t>
      </w:r>
      <w:r w:rsidR="00D40ADD" w:rsidRPr="00DA2938">
        <w:rPr>
          <w:noProof w:val="0"/>
        </w:rPr>
        <w:t xml:space="preserve"> levee</w:t>
      </w:r>
      <w:r w:rsidR="00D40ADD">
        <w:rPr>
          <w:noProof w:val="0"/>
        </w:rPr>
        <w:t>s</w:t>
      </w:r>
      <w:r w:rsidR="00D40ADD" w:rsidRPr="00DA2938">
        <w:rPr>
          <w:noProof w:val="0"/>
        </w:rPr>
        <w:t xml:space="preserve"> and the beginning of the upland forest zone, respectively.</w:t>
      </w:r>
      <w:commentRangeEnd w:id="237"/>
      <w:r w:rsidR="000073EE">
        <w:rPr>
          <w:rStyle w:val="CommentReference"/>
          <w:noProof w:val="0"/>
        </w:rPr>
        <w:commentReference w:id="237"/>
      </w:r>
    </w:p>
    <w:p w14:paraId="7FFA8232" w14:textId="77777777" w:rsidR="001229A2" w:rsidRDefault="001229A2" w:rsidP="001229A2">
      <w:pPr>
        <w:pStyle w:val="References"/>
        <w:rPr>
          <w:noProof w:val="0"/>
        </w:rPr>
      </w:pPr>
      <w:proofErr w:type="gramStart"/>
      <w:r>
        <w:rPr>
          <w:rStyle w:val="Heading2Char"/>
          <w:noProof w:val="0"/>
        </w:rPr>
        <w:t>Fig. 5</w:t>
      </w:r>
      <w:r>
        <w:rPr>
          <w:noProof w:val="0"/>
        </w:rPr>
        <w:t>.</w:t>
      </w:r>
      <w:proofErr w:type="gramEnd"/>
      <w:r>
        <w:rPr>
          <w:noProof w:val="0"/>
        </w:rPr>
        <w:t xml:space="preserve"> Predator attraction (abundance*biomass) subsidy–distance decay curves for 2 sites separated by ~ 8 km on the Tagliamento River in NE Italy. The first site (A) does not have a sharp, visible transition from riparian to upland vegetation; the second site (B) had an abrupt transition to upland forest vegetation at ~ 130 m (depicted by the dashed line). The photograph (C) is taken at an oblique angle to </w:t>
      </w:r>
      <w:proofErr w:type="gramStart"/>
      <w:r>
        <w:rPr>
          <w:noProof w:val="0"/>
        </w:rPr>
        <w:t>the transect</w:t>
      </w:r>
      <w:proofErr w:type="gramEnd"/>
      <w:r>
        <w:rPr>
          <w:noProof w:val="0"/>
        </w:rPr>
        <w:t xml:space="preserve"> plotted in (B), and depicts </w:t>
      </w:r>
      <w:r>
        <w:rPr>
          <w:noProof w:val="0"/>
        </w:rPr>
        <w:lastRenderedPageBreak/>
        <w:t>the riparian–upland vegetation shift. Arrows connect topographic features between B and C.</w:t>
      </w:r>
    </w:p>
    <w:p w14:paraId="74CB28E2" w14:textId="570C6439" w:rsidR="00DA2938" w:rsidRDefault="008A282E" w:rsidP="00E201B0">
      <w:pPr>
        <w:pStyle w:val="References"/>
        <w:rPr>
          <w:noProof w:val="0"/>
        </w:rPr>
      </w:pPr>
      <w:proofErr w:type="gramStart"/>
      <w:r>
        <w:rPr>
          <w:rStyle w:val="Heading2Char"/>
          <w:noProof w:val="0"/>
        </w:rPr>
        <w:t>Fig. 6</w:t>
      </w:r>
      <w:r w:rsidR="00D8004A">
        <w:rPr>
          <w:noProof w:val="0"/>
        </w:rPr>
        <w:t>.</w:t>
      </w:r>
      <w:proofErr w:type="gramEnd"/>
      <w:r w:rsidR="00845961">
        <w:rPr>
          <w:noProof w:val="0"/>
        </w:rPr>
        <w:t xml:space="preserve"> </w:t>
      </w:r>
      <w:proofErr w:type="gramStart"/>
      <w:r w:rsidR="00845961">
        <w:rPr>
          <w:noProof w:val="0"/>
        </w:rPr>
        <w:t xml:space="preserve">Food web (stable isotope) subsidy–distance data (A) and the channel cross section (B) for </w:t>
      </w:r>
      <w:r w:rsidR="00645F1D">
        <w:rPr>
          <w:noProof w:val="0"/>
        </w:rPr>
        <w:t>the</w:t>
      </w:r>
      <w:r w:rsidR="00845961">
        <w:rPr>
          <w:noProof w:val="0"/>
        </w:rPr>
        <w:t xml:space="preserve"> braided channel geomorphology </w:t>
      </w:r>
      <w:r w:rsidR="00CE3528">
        <w:rPr>
          <w:noProof w:val="0"/>
        </w:rPr>
        <w:t xml:space="preserve">CORN1 </w:t>
      </w:r>
      <w:r w:rsidR="00845961">
        <w:rPr>
          <w:noProof w:val="0"/>
        </w:rPr>
        <w:t xml:space="preserve">site on the Tagliamento River </w:t>
      </w:r>
      <w:r w:rsidR="00CE3528">
        <w:rPr>
          <w:noProof w:val="0"/>
        </w:rPr>
        <w:t xml:space="preserve">in </w:t>
      </w:r>
      <w:r w:rsidR="00845961">
        <w:rPr>
          <w:noProof w:val="0"/>
        </w:rPr>
        <w:t>NE Italy.</w:t>
      </w:r>
      <w:proofErr w:type="gramEnd"/>
      <w:r w:rsidR="00845961">
        <w:rPr>
          <w:noProof w:val="0"/>
        </w:rPr>
        <w:t xml:space="preserve"> Vertical dashed lines in (A) indicate the water’s edge of the true (water–terrestrial landscape) banks; the horizontal dotted line in (B) approximates the water level. The solid line in (A) is a </w:t>
      </w:r>
      <w:r w:rsidR="00486C72">
        <w:rPr>
          <w:noProof w:val="0"/>
        </w:rPr>
        <w:t xml:space="preserve">moving average, </w:t>
      </w:r>
      <w:r w:rsidR="00845961">
        <w:rPr>
          <w:noProof w:val="0"/>
        </w:rPr>
        <w:t xml:space="preserve">fitted curve. Note the presence of a </w:t>
      </w:r>
      <w:r w:rsidR="0064234D">
        <w:rPr>
          <w:noProof w:val="0"/>
        </w:rPr>
        <w:t xml:space="preserve">~ </w:t>
      </w:r>
      <w:r w:rsidR="00845961">
        <w:rPr>
          <w:noProof w:val="0"/>
        </w:rPr>
        <w:t xml:space="preserve">3.5 m-high wall near the </w:t>
      </w:r>
      <w:r w:rsidR="00576D5A">
        <w:rPr>
          <w:noProof w:val="0"/>
        </w:rPr>
        <w:t xml:space="preserve">right </w:t>
      </w:r>
      <w:r w:rsidR="00845961">
        <w:rPr>
          <w:noProof w:val="0"/>
        </w:rPr>
        <w:t>bank of the cross section.</w:t>
      </w:r>
    </w:p>
    <w:p w14:paraId="74D0761A" w14:textId="5328E8A1" w:rsidR="0030273F" w:rsidRDefault="00F540CB" w:rsidP="005415A7">
      <w:pPr>
        <w:pStyle w:val="References"/>
        <w:rPr>
          <w:noProof w:val="0"/>
        </w:rPr>
      </w:pPr>
      <w:proofErr w:type="gramStart"/>
      <w:r>
        <w:rPr>
          <w:rStyle w:val="Heading2Char"/>
          <w:noProof w:val="0"/>
        </w:rPr>
        <w:t>Fig. 7</w:t>
      </w:r>
      <w:r w:rsidR="005415A7" w:rsidRPr="005415A7">
        <w:rPr>
          <w:rStyle w:val="Heading2Char"/>
          <w:noProof w:val="0"/>
        </w:rPr>
        <w:t>.</w:t>
      </w:r>
      <w:proofErr w:type="gramEnd"/>
      <w:r w:rsidR="005415A7" w:rsidRPr="005415A7">
        <w:rPr>
          <w:noProof w:val="0"/>
        </w:rPr>
        <w:t xml:space="preserve"> The Coweeta Creek </w:t>
      </w:r>
      <w:r w:rsidR="003021CE">
        <w:rPr>
          <w:noProof w:val="0"/>
        </w:rPr>
        <w:t>catchment</w:t>
      </w:r>
      <w:r w:rsidR="005415A7" w:rsidRPr="005415A7">
        <w:rPr>
          <w:noProof w:val="0"/>
        </w:rPr>
        <w:t xml:space="preserve"> within the Coweeta LTER</w:t>
      </w:r>
      <w:r w:rsidR="00E87A16">
        <w:rPr>
          <w:noProof w:val="0"/>
        </w:rPr>
        <w:t xml:space="preserve"> (1</w:t>
      </w:r>
      <w:r w:rsidR="00E87A16" w:rsidRPr="00E87A16">
        <w:rPr>
          <w:noProof w:val="0"/>
          <w:vertAlign w:val="superscript"/>
        </w:rPr>
        <w:t>st</w:t>
      </w:r>
      <w:r w:rsidR="00E87A16">
        <w:rPr>
          <w:rFonts w:cs="Times New Roman"/>
          <w:noProof w:val="0"/>
        </w:rPr>
        <w:t>–</w:t>
      </w:r>
      <w:r w:rsidR="00E87A16">
        <w:rPr>
          <w:noProof w:val="0"/>
        </w:rPr>
        <w:t>4</w:t>
      </w:r>
      <w:r w:rsidR="00E87A16" w:rsidRPr="00E87A16">
        <w:rPr>
          <w:noProof w:val="0"/>
          <w:vertAlign w:val="superscript"/>
        </w:rPr>
        <w:t>th</w:t>
      </w:r>
      <w:r w:rsidR="00E87A16">
        <w:rPr>
          <w:noProof w:val="0"/>
        </w:rPr>
        <w:t xml:space="preserve"> order streams)</w:t>
      </w:r>
      <w:r w:rsidR="005415A7" w:rsidRPr="005415A7">
        <w:rPr>
          <w:noProof w:val="0"/>
        </w:rPr>
        <w:t xml:space="preserve">, showing the </w:t>
      </w:r>
      <w:r w:rsidR="00E87A16">
        <w:rPr>
          <w:noProof w:val="0"/>
        </w:rPr>
        <w:t xml:space="preserve">landscape extent of the </w:t>
      </w:r>
      <w:r w:rsidR="005415A7" w:rsidRPr="005415A7">
        <w:rPr>
          <w:noProof w:val="0"/>
        </w:rPr>
        <w:t xml:space="preserve">stream network </w:t>
      </w:r>
      <w:r w:rsidR="00E87A16">
        <w:rPr>
          <w:noProof w:val="0"/>
        </w:rPr>
        <w:t xml:space="preserve">based only on traditional boundaries of stream between channel banks </w:t>
      </w:r>
      <w:r w:rsidR="005415A7" w:rsidRPr="005415A7">
        <w:rPr>
          <w:noProof w:val="0"/>
        </w:rPr>
        <w:t xml:space="preserve">(A), the stream network </w:t>
      </w:r>
      <w:r w:rsidR="00E87A16">
        <w:rPr>
          <w:noProof w:val="0"/>
        </w:rPr>
        <w:t>wi</w:t>
      </w:r>
      <w:r w:rsidR="005415A7" w:rsidRPr="005415A7">
        <w:rPr>
          <w:noProof w:val="0"/>
        </w:rPr>
        <w:t>th the 10% predator attraction stream signature overlaid (B), and the stream network with the 10% food web</w:t>
      </w:r>
      <w:r w:rsidR="00E87A16">
        <w:rPr>
          <w:noProof w:val="0"/>
        </w:rPr>
        <w:t xml:space="preserve"> stream signature overlaid (C).</w:t>
      </w:r>
    </w:p>
    <w:p w14:paraId="0150B592" w14:textId="57E8EB67" w:rsidR="008B52A1" w:rsidRDefault="008B52A1" w:rsidP="008B52A1">
      <w:pPr>
        <w:pStyle w:val="References"/>
      </w:pPr>
      <w:proofErr w:type="gramStart"/>
      <w:r>
        <w:rPr>
          <w:rStyle w:val="Heading2Char"/>
          <w:noProof w:val="0"/>
        </w:rPr>
        <w:t>Fig. 8</w:t>
      </w:r>
      <w:r>
        <w:rPr>
          <w:noProof w:val="0"/>
        </w:rPr>
        <w:t>.</w:t>
      </w:r>
      <w:proofErr w:type="gramEnd"/>
      <w:r>
        <w:rPr>
          <w:noProof w:val="0"/>
        </w:rPr>
        <w:t xml:space="preserve"> Conceptual figure of “hotlines” of subsidy importance with distance from the stream, with zones of particular importance near the stream bank and also at the streamside edge of the riparian–upland forest transition. Darker areas indicate longitudinal zones where aquatic subsidies are more quantitatively important to terrestrial food webs.</w:t>
      </w:r>
      <w:r>
        <w:rPr>
          <w:noProof w:val="0"/>
        </w:rPr>
        <w:br w:type="page"/>
      </w:r>
    </w:p>
    <w:p w14:paraId="7C4FBA21" w14:textId="77777777" w:rsidR="00E201B0" w:rsidRDefault="0030273F" w:rsidP="0030273F">
      <w:pPr>
        <w:jc w:val="center"/>
        <w:rPr>
          <w:noProof/>
        </w:rPr>
      </w:pPr>
      <w:r>
        <w:rPr>
          <w:noProof/>
        </w:rPr>
        <w:lastRenderedPageBreak/>
        <w:drawing>
          <wp:inline distT="0" distB="0" distL="0" distR="0" wp14:anchorId="5C4A70A5" wp14:editId="2ED0414F">
            <wp:extent cx="5048250" cy="4524375"/>
            <wp:effectExtent l="19050" t="0" r="0" b="0"/>
            <wp:docPr id="1" name="Picture 1" descr="C:\Users\jeffreym\Documents\Projects\Stream Signature\Stream Signature Analysis\Figures &amp; Tables\PredictionBan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ffreym\Documents\Projects\Stream Signature\Stream Signature Analysis\Figures &amp; Tables\PredictionBanks.png"/>
                    <pic:cNvPicPr>
                      <a:picLocks noChangeAspect="1" noChangeArrowheads="1"/>
                    </pic:cNvPicPr>
                  </pic:nvPicPr>
                  <pic:blipFill>
                    <a:blip r:embed="rId14" cstate="print"/>
                    <a:srcRect/>
                    <a:stretch>
                      <a:fillRect/>
                    </a:stretch>
                  </pic:blipFill>
                  <pic:spPr bwMode="auto">
                    <a:xfrm>
                      <a:off x="0" y="0"/>
                      <a:ext cx="5048250" cy="4524375"/>
                    </a:xfrm>
                    <a:prstGeom prst="rect">
                      <a:avLst/>
                    </a:prstGeom>
                    <a:noFill/>
                    <a:ln w="9525">
                      <a:noFill/>
                      <a:miter lim="800000"/>
                      <a:headEnd/>
                      <a:tailEnd/>
                    </a:ln>
                  </pic:spPr>
                </pic:pic>
              </a:graphicData>
            </a:graphic>
          </wp:inline>
        </w:drawing>
      </w:r>
    </w:p>
    <w:p w14:paraId="19A47967" w14:textId="77777777" w:rsidR="0030273F" w:rsidRDefault="00A9311F" w:rsidP="0030273F">
      <w:pPr>
        <w:pStyle w:val="Heading2"/>
        <w:rPr>
          <w:noProof/>
        </w:rPr>
      </w:pPr>
      <w:r>
        <w:rPr>
          <w:noProof/>
        </w:rPr>
        <w:t>Fig. 1</w:t>
      </w:r>
      <w:r w:rsidR="0030273F">
        <w:rPr>
          <w:noProof/>
        </w:rPr>
        <w:t>.</w:t>
      </w:r>
      <w:r w:rsidR="0030273F">
        <w:rPr>
          <w:noProof/>
        </w:rPr>
        <w:br w:type="page"/>
      </w:r>
    </w:p>
    <w:p w14:paraId="55D2302B" w14:textId="77777777" w:rsidR="0030273F" w:rsidRDefault="00646017" w:rsidP="0030273F">
      <w:pPr>
        <w:jc w:val="center"/>
        <w:rPr>
          <w:rFonts w:eastAsiaTheme="majorEastAsia" w:cstheme="majorBidi"/>
          <w:noProof/>
        </w:rPr>
      </w:pPr>
      <w:r>
        <w:rPr>
          <w:noProof/>
        </w:rPr>
        <w:lastRenderedPageBreak/>
        <w:drawing>
          <wp:inline distT="0" distB="0" distL="0" distR="0" wp14:anchorId="0666459A" wp14:editId="1C88C684">
            <wp:extent cx="5673468" cy="7848600"/>
            <wp:effectExtent l="0" t="0" r="3810" b="0"/>
            <wp:docPr id="32" name="Picture 32" descr="C:\Users\jmuehlbauer\Documents\Projects\Stream Signature\Stream Signature Analysis\Figures &amp; Tables\Pic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muehlbauer\Documents\Projects\Stream Signature\Stream Signature Analysis\Figures &amp; Tables\Picture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74574" cy="7850130"/>
                    </a:xfrm>
                    <a:prstGeom prst="rect">
                      <a:avLst/>
                    </a:prstGeom>
                    <a:noFill/>
                    <a:ln>
                      <a:noFill/>
                    </a:ln>
                  </pic:spPr>
                </pic:pic>
              </a:graphicData>
            </a:graphic>
          </wp:inline>
        </w:drawing>
      </w:r>
    </w:p>
    <w:p w14:paraId="7B8ED3F5" w14:textId="77777777" w:rsidR="0030273F" w:rsidRDefault="00A9311F" w:rsidP="0030273F">
      <w:pPr>
        <w:pStyle w:val="Heading2"/>
        <w:rPr>
          <w:smallCaps w:val="0"/>
          <w:noProof/>
        </w:rPr>
      </w:pPr>
      <w:r>
        <w:rPr>
          <w:noProof/>
        </w:rPr>
        <w:t>Fig. 2</w:t>
      </w:r>
      <w:r w:rsidR="0030273F">
        <w:rPr>
          <w:noProof/>
        </w:rPr>
        <w:t>.</w:t>
      </w:r>
      <w:r w:rsidR="0030273F">
        <w:rPr>
          <w:noProof/>
        </w:rPr>
        <w:br w:type="page"/>
      </w:r>
    </w:p>
    <w:p w14:paraId="31666540" w14:textId="77777777" w:rsidR="0030273F" w:rsidRDefault="0030273F" w:rsidP="0030273F">
      <w:pPr>
        <w:jc w:val="center"/>
        <w:rPr>
          <w:noProof/>
        </w:rPr>
      </w:pPr>
      <w:r>
        <w:rPr>
          <w:noProof/>
        </w:rPr>
        <w:lastRenderedPageBreak/>
        <w:drawing>
          <wp:inline distT="0" distB="0" distL="0" distR="0" wp14:anchorId="463477D1" wp14:editId="65E559CD">
            <wp:extent cx="5022215" cy="6714490"/>
            <wp:effectExtent l="19050" t="0" r="6985" b="0"/>
            <wp:docPr id="6" name="Picture 3" descr="C:\Users\jeffreym\Documents\Projects\Stream Signature\Stream Signature Analysis\Figures &amp; Tables\Obser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ffreym\Documents\Projects\Stream Signature\Stream Signature Analysis\Figures &amp; Tables\Observed.png"/>
                    <pic:cNvPicPr>
                      <a:picLocks noChangeAspect="1" noChangeArrowheads="1"/>
                    </pic:cNvPicPr>
                  </pic:nvPicPr>
                  <pic:blipFill>
                    <a:blip r:embed="rId16" cstate="print"/>
                    <a:srcRect/>
                    <a:stretch>
                      <a:fillRect/>
                    </a:stretch>
                  </pic:blipFill>
                  <pic:spPr bwMode="auto">
                    <a:xfrm>
                      <a:off x="0" y="0"/>
                      <a:ext cx="5022215" cy="6714490"/>
                    </a:xfrm>
                    <a:prstGeom prst="rect">
                      <a:avLst/>
                    </a:prstGeom>
                    <a:noFill/>
                    <a:ln w="9525">
                      <a:noFill/>
                      <a:miter lim="800000"/>
                      <a:headEnd/>
                      <a:tailEnd/>
                    </a:ln>
                  </pic:spPr>
                </pic:pic>
              </a:graphicData>
            </a:graphic>
          </wp:inline>
        </w:drawing>
      </w:r>
    </w:p>
    <w:p w14:paraId="40471CD8" w14:textId="77777777" w:rsidR="0030273F" w:rsidRDefault="00A9311F" w:rsidP="0030273F">
      <w:pPr>
        <w:rPr>
          <w:noProof/>
        </w:rPr>
      </w:pPr>
      <w:r>
        <w:rPr>
          <w:rStyle w:val="Heading2Char"/>
          <w:noProof/>
        </w:rPr>
        <w:t>Fig. 3</w:t>
      </w:r>
      <w:r w:rsidR="0030273F">
        <w:rPr>
          <w:noProof/>
        </w:rPr>
        <w:t>.</w:t>
      </w:r>
      <w:r w:rsidR="0030273F">
        <w:rPr>
          <w:noProof/>
        </w:rPr>
        <w:br w:type="page"/>
      </w:r>
    </w:p>
    <w:p w14:paraId="0CC15797" w14:textId="4DED159E" w:rsidR="00E201B0" w:rsidRDefault="00E201B0" w:rsidP="004A0E50">
      <w:pPr>
        <w:pStyle w:val="References"/>
        <w:spacing w:line="240" w:lineRule="auto"/>
      </w:pPr>
    </w:p>
    <w:p w14:paraId="7049EFDB" w14:textId="77777777" w:rsidR="00E201B0" w:rsidRDefault="00172428" w:rsidP="004A0E50">
      <w:pPr>
        <w:pStyle w:val="References"/>
        <w:ind w:left="0" w:firstLine="0"/>
        <w:jc w:val="center"/>
      </w:pPr>
      <w:r>
        <w:drawing>
          <wp:inline distT="0" distB="0" distL="0" distR="0" wp14:anchorId="34EB2A5A" wp14:editId="3CC485E1">
            <wp:extent cx="5950585" cy="7315200"/>
            <wp:effectExtent l="0" t="0" r="0" b="0"/>
            <wp:docPr id="11" name="Picture 11" descr="C:\Users\jmuehlbauer\Documents\Projects\Stream Signature\Stream Signature Analysis\Figures &amp; Tables\Wall Bre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muehlbauer\Documents\Projects\Stream Signature\Stream Signature Analysis\Figures &amp; Tables\Wall Break.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50585" cy="7315200"/>
                    </a:xfrm>
                    <a:prstGeom prst="rect">
                      <a:avLst/>
                    </a:prstGeom>
                    <a:noFill/>
                    <a:ln>
                      <a:noFill/>
                    </a:ln>
                  </pic:spPr>
                </pic:pic>
              </a:graphicData>
            </a:graphic>
          </wp:inline>
        </w:drawing>
      </w:r>
    </w:p>
    <w:p w14:paraId="4B045526" w14:textId="77777777" w:rsidR="001229A2" w:rsidRDefault="001229A2" w:rsidP="001229A2">
      <w:pPr>
        <w:pStyle w:val="References"/>
        <w:rPr>
          <w:rStyle w:val="SubtleEmphasis"/>
          <w:smallCaps w:val="0"/>
          <w:lang w:val="en-US"/>
        </w:rPr>
      </w:pPr>
      <w:r>
        <w:rPr>
          <w:rStyle w:val="Heading2Char"/>
        </w:rPr>
        <w:t>Fig. 4</w:t>
      </w:r>
      <w:r w:rsidR="00E201B0">
        <w:t>.</w:t>
      </w:r>
      <w:r w:rsidR="0030273F">
        <w:br w:type="page"/>
      </w:r>
      <w:r>
        <w:lastRenderedPageBreak/>
        <w:drawing>
          <wp:inline distT="0" distB="0" distL="0" distR="0" wp14:anchorId="33A09F27" wp14:editId="34066354">
            <wp:extent cx="5936615" cy="7861300"/>
            <wp:effectExtent l="0" t="0" r="6985" b="0"/>
            <wp:docPr id="9" name="Picture 9" descr="C:\Users\jmuehlbauer\Documents\Projects\Stream Signature\Stream Signature Analysis\Figures &amp; Tables\Predator Forest Bre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muehlbauer\Documents\Projects\Stream Signature\Stream Signature Analysis\Figures &amp; Tables\Predator Forest Break.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6615" cy="7861300"/>
                    </a:xfrm>
                    <a:prstGeom prst="rect">
                      <a:avLst/>
                    </a:prstGeom>
                    <a:noFill/>
                    <a:ln>
                      <a:noFill/>
                    </a:ln>
                  </pic:spPr>
                </pic:pic>
              </a:graphicData>
            </a:graphic>
          </wp:inline>
        </w:drawing>
      </w:r>
    </w:p>
    <w:p w14:paraId="5F8397A3" w14:textId="00435F03" w:rsidR="0030273F" w:rsidRDefault="001229A2" w:rsidP="001229A2">
      <w:pPr>
        <w:pStyle w:val="References"/>
        <w:spacing w:line="240" w:lineRule="auto"/>
      </w:pPr>
      <w:r>
        <w:rPr>
          <w:rStyle w:val="Heading2Char"/>
        </w:rPr>
        <w:t>Fig. 5</w:t>
      </w:r>
      <w:r>
        <w:t>.</w:t>
      </w:r>
    </w:p>
    <w:p w14:paraId="565D3948" w14:textId="77777777" w:rsidR="00E201B0" w:rsidRDefault="00172428" w:rsidP="004A0E50">
      <w:pPr>
        <w:pStyle w:val="References"/>
        <w:ind w:left="0" w:firstLine="0"/>
        <w:jc w:val="center"/>
      </w:pPr>
      <w:r>
        <w:lastRenderedPageBreak/>
        <w:drawing>
          <wp:inline distT="0" distB="0" distL="0" distR="0" wp14:anchorId="5A50D1A4" wp14:editId="698776AA">
            <wp:extent cx="5950585" cy="7315200"/>
            <wp:effectExtent l="0" t="0" r="0" b="0"/>
            <wp:docPr id="13" name="Picture 13" descr="C:\Users\jmuehlbauer\Documents\Projects\Stream Signature\Stream Signature Analysis\Figures &amp; Tables\Isotope Brai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muehlbauer\Documents\Projects\Stream Signature\Stream Signature Analysis\Figures &amp; Tables\Isotope Braids.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50585" cy="7315200"/>
                    </a:xfrm>
                    <a:prstGeom prst="rect">
                      <a:avLst/>
                    </a:prstGeom>
                    <a:noFill/>
                    <a:ln>
                      <a:noFill/>
                    </a:ln>
                  </pic:spPr>
                </pic:pic>
              </a:graphicData>
            </a:graphic>
          </wp:inline>
        </w:drawing>
      </w:r>
    </w:p>
    <w:p w14:paraId="516B5CAB" w14:textId="77777777" w:rsidR="00926A5A" w:rsidRDefault="008A282E" w:rsidP="00960093">
      <w:pPr>
        <w:pStyle w:val="Heading2"/>
        <w:rPr>
          <w:noProof/>
        </w:rPr>
      </w:pPr>
      <w:r>
        <w:rPr>
          <w:noProof/>
        </w:rPr>
        <w:t>Fig. 6</w:t>
      </w:r>
      <w:r w:rsidR="00E201B0">
        <w:rPr>
          <w:noProof/>
        </w:rPr>
        <w:t>.</w:t>
      </w:r>
    </w:p>
    <w:p w14:paraId="1ECED9F9" w14:textId="77777777" w:rsidR="00926A5A" w:rsidRDefault="00926A5A" w:rsidP="00926A5A">
      <w:pPr>
        <w:pStyle w:val="References"/>
        <w:jc w:val="center"/>
        <w:rPr>
          <w:rStyle w:val="SubtleEmphasis"/>
          <w:lang w:val="en-US"/>
        </w:rPr>
      </w:pPr>
      <w:r>
        <w:rPr>
          <w:smallCaps/>
        </w:rPr>
        <w:lastRenderedPageBreak/>
        <w:drawing>
          <wp:inline distT="0" distB="0" distL="0" distR="0" wp14:anchorId="0CE03BCA" wp14:editId="11627AAB">
            <wp:extent cx="2754756" cy="7743825"/>
            <wp:effectExtent l="0" t="0" r="7620" b="0"/>
            <wp:docPr id="4" name="Picture 4" descr="C:\Users\jmuehlbauer\Documents\Projects\Stream Signature\Stream Signature Analysis\Figures &amp; Tables\G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muehlbauer\Documents\Projects\Stream Signature\Stream Signature Analysis\Figures &amp; Tables\GI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58092" cy="7753203"/>
                    </a:xfrm>
                    <a:prstGeom prst="rect">
                      <a:avLst/>
                    </a:prstGeom>
                    <a:noFill/>
                    <a:ln>
                      <a:noFill/>
                    </a:ln>
                  </pic:spPr>
                </pic:pic>
              </a:graphicData>
            </a:graphic>
          </wp:inline>
        </w:drawing>
      </w:r>
    </w:p>
    <w:p w14:paraId="008CF4BC" w14:textId="62E7D4B0" w:rsidR="00960093" w:rsidRDefault="00F540CB" w:rsidP="00926A5A">
      <w:pPr>
        <w:rPr>
          <w:noProof/>
        </w:rPr>
      </w:pPr>
      <w:r>
        <w:rPr>
          <w:rStyle w:val="SubtleEmphasis"/>
          <w:noProof/>
          <w:lang w:val="en-US"/>
        </w:rPr>
        <w:t>Fig. 7</w:t>
      </w:r>
      <w:r w:rsidR="008B52A1">
        <w:rPr>
          <w:rStyle w:val="SubtleEmphasis"/>
          <w:noProof/>
          <w:lang w:val="en-US"/>
        </w:rPr>
        <w:t>.</w:t>
      </w:r>
    </w:p>
    <w:p w14:paraId="3A958A84" w14:textId="77777777" w:rsidR="0030273F" w:rsidRDefault="0062782A" w:rsidP="00960093">
      <w:pPr>
        <w:jc w:val="center"/>
        <w:rPr>
          <w:noProof/>
        </w:rPr>
      </w:pPr>
      <w:r>
        <w:rPr>
          <w:noProof/>
        </w:rPr>
        <w:lastRenderedPageBreak/>
        <w:drawing>
          <wp:inline distT="0" distB="0" distL="0" distR="0" wp14:anchorId="0A08B423" wp14:editId="0AF3572B">
            <wp:extent cx="5104130" cy="6114415"/>
            <wp:effectExtent l="0" t="0" r="1270" b="0"/>
            <wp:docPr id="14" name="Picture 14" descr="C:\Users\jmuehlbauer\Documents\Projects\Stream Signature\Stream Signature Analysis\Figures &amp; Tables\Hot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muehlbauer\Documents\Projects\Stream Signature\Stream Signature Analysis\Figures &amp; Tables\Hotline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04130" cy="6114415"/>
                    </a:xfrm>
                    <a:prstGeom prst="rect">
                      <a:avLst/>
                    </a:prstGeom>
                    <a:noFill/>
                    <a:ln>
                      <a:noFill/>
                    </a:ln>
                  </pic:spPr>
                </pic:pic>
              </a:graphicData>
            </a:graphic>
          </wp:inline>
        </w:drawing>
      </w:r>
    </w:p>
    <w:p w14:paraId="15EFC8F7" w14:textId="77777777" w:rsidR="00457717" w:rsidRDefault="00F540CB" w:rsidP="00926A5A">
      <w:pPr>
        <w:pStyle w:val="References"/>
        <w:spacing w:line="240" w:lineRule="auto"/>
        <w:rPr>
          <w:rStyle w:val="SubtleEmphasis"/>
          <w:lang w:val="en-US"/>
        </w:rPr>
        <w:sectPr w:rsidR="00457717" w:rsidSect="00457717">
          <w:pgSz w:w="12240" w:h="15840"/>
          <w:pgMar w:top="1440" w:right="1440" w:bottom="1440" w:left="1440" w:header="720" w:footer="720" w:gutter="0"/>
          <w:lnNumType w:countBy="1" w:restart="continuous"/>
          <w:cols w:space="720"/>
          <w:docGrid w:linePitch="360"/>
        </w:sectPr>
      </w:pPr>
      <w:r>
        <w:rPr>
          <w:rStyle w:val="Heading2Char"/>
        </w:rPr>
        <w:t>Fig. 8</w:t>
      </w:r>
      <w:r w:rsidR="00960093">
        <w:t>.</w:t>
      </w:r>
    </w:p>
    <w:p w14:paraId="2AFD76F6" w14:textId="186C6B5B" w:rsidR="00311FBC" w:rsidRDefault="00311FBC" w:rsidP="00311FBC">
      <w:pPr>
        <w:pStyle w:val="References"/>
        <w:rPr>
          <w:noProof w:val="0"/>
        </w:rPr>
      </w:pPr>
      <w:r>
        <w:rPr>
          <w:rStyle w:val="SubtleEmphasis"/>
          <w:noProof w:val="0"/>
          <w:lang w:val="en-US"/>
        </w:rPr>
        <w:lastRenderedPageBreak/>
        <w:t xml:space="preserve">Appendix A. </w:t>
      </w:r>
      <w:r>
        <w:rPr>
          <w:noProof w:val="0"/>
        </w:rPr>
        <w:t>Site descriptions</w:t>
      </w:r>
      <w:r w:rsidR="006F1A8F">
        <w:rPr>
          <w:noProof w:val="0"/>
        </w:rPr>
        <w:t xml:space="preserve"> and photos,</w:t>
      </w:r>
      <w:r>
        <w:rPr>
          <w:noProof w:val="0"/>
        </w:rPr>
        <w:t xml:space="preserve"> and arthropod group designations used in this study.</w:t>
      </w:r>
    </w:p>
    <w:p w14:paraId="58C97CEE" w14:textId="77777777" w:rsidR="00311FBC" w:rsidRDefault="00311FBC" w:rsidP="00311FBC">
      <w:pPr>
        <w:pStyle w:val="References"/>
        <w:rPr>
          <w:noProof w:val="0"/>
        </w:rPr>
      </w:pPr>
      <w:proofErr w:type="gramStart"/>
      <w:r w:rsidRPr="00F12CF3">
        <w:rPr>
          <w:rStyle w:val="SubtleEmphasis"/>
          <w:noProof w:val="0"/>
          <w:lang w:val="en-US"/>
        </w:rPr>
        <w:t>Table A1</w:t>
      </w:r>
      <w:r>
        <w:rPr>
          <w:noProof w:val="0"/>
        </w:rPr>
        <w:t>.</w:t>
      </w:r>
      <w:proofErr w:type="gramEnd"/>
      <w:r>
        <w:rPr>
          <w:noProof w:val="0"/>
        </w:rPr>
        <w:t xml:space="preserve"> Descriptions of the 46 sites used in this study, including in-channel, bank, floodplain</w:t>
      </w:r>
      <w:r w:rsidR="005D2AB7">
        <w:rPr>
          <w:noProof w:val="0"/>
        </w:rPr>
        <w:t>/</w:t>
      </w:r>
      <w:proofErr w:type="gramStart"/>
      <w:r w:rsidR="005D2AB7">
        <w:rPr>
          <w:noProof w:val="0"/>
        </w:rPr>
        <w:t>riparian</w:t>
      </w:r>
      <w:r>
        <w:rPr>
          <w:noProof w:val="0"/>
        </w:rPr>
        <w:t>,</w:t>
      </w:r>
      <w:proofErr w:type="gramEnd"/>
      <w:r>
        <w:rPr>
          <w:noProof w:val="0"/>
        </w:rPr>
        <w:t xml:space="preserve"> and upland physical and biological characteristics.</w:t>
      </w:r>
    </w:p>
    <w:tbl>
      <w:tblPr>
        <w:tblW w:w="11860" w:type="dxa"/>
        <w:jc w:val="center"/>
        <w:tblLook w:val="04A0" w:firstRow="1" w:lastRow="0" w:firstColumn="1" w:lastColumn="0" w:noHBand="0" w:noVBand="1"/>
      </w:tblPr>
      <w:tblGrid>
        <w:gridCol w:w="1120"/>
        <w:gridCol w:w="780"/>
        <w:gridCol w:w="1600"/>
        <w:gridCol w:w="1180"/>
        <w:gridCol w:w="1000"/>
        <w:gridCol w:w="1980"/>
        <w:gridCol w:w="1220"/>
        <w:gridCol w:w="1480"/>
        <w:gridCol w:w="1500"/>
      </w:tblGrid>
      <w:tr w:rsidR="00311FBC" w:rsidRPr="00356BC0" w14:paraId="7D710674" w14:textId="77777777" w:rsidTr="00311FBC">
        <w:trPr>
          <w:trHeight w:val="645"/>
          <w:jc w:val="center"/>
        </w:trPr>
        <w:tc>
          <w:tcPr>
            <w:tcW w:w="1120" w:type="dxa"/>
            <w:tcBorders>
              <w:top w:val="double" w:sz="6" w:space="0" w:color="auto"/>
              <w:left w:val="nil"/>
              <w:bottom w:val="single" w:sz="4" w:space="0" w:color="auto"/>
              <w:right w:val="nil"/>
            </w:tcBorders>
            <w:shd w:val="clear" w:color="auto" w:fill="auto"/>
            <w:vAlign w:val="bottom"/>
            <w:hideMark/>
          </w:tcPr>
          <w:p w14:paraId="44CA8DD4" w14:textId="77777777" w:rsidR="00311FBC" w:rsidRPr="00356BC0" w:rsidRDefault="00311FBC" w:rsidP="00311FBC">
            <w:pPr>
              <w:spacing w:line="240" w:lineRule="auto"/>
              <w:jc w:val="center"/>
              <w:rPr>
                <w:rFonts w:eastAsia="Times New Roman" w:cs="Times New Roman"/>
                <w:color w:val="000000"/>
              </w:rPr>
            </w:pPr>
            <w:r w:rsidRPr="00356BC0">
              <w:rPr>
                <w:rFonts w:eastAsia="Times New Roman" w:cs="Times New Roman"/>
                <w:color w:val="000000"/>
              </w:rPr>
              <w:t>Site</w:t>
            </w:r>
          </w:p>
        </w:tc>
        <w:tc>
          <w:tcPr>
            <w:tcW w:w="780" w:type="dxa"/>
            <w:tcBorders>
              <w:top w:val="double" w:sz="6" w:space="0" w:color="auto"/>
              <w:left w:val="nil"/>
              <w:bottom w:val="single" w:sz="4" w:space="0" w:color="auto"/>
              <w:right w:val="nil"/>
            </w:tcBorders>
            <w:shd w:val="clear" w:color="auto" w:fill="auto"/>
            <w:vAlign w:val="bottom"/>
            <w:hideMark/>
          </w:tcPr>
          <w:p w14:paraId="29AFCFEA" w14:textId="77777777" w:rsidR="00311FBC" w:rsidRPr="00356BC0" w:rsidRDefault="00311FBC" w:rsidP="00311FBC">
            <w:pPr>
              <w:spacing w:line="240" w:lineRule="auto"/>
              <w:jc w:val="center"/>
              <w:rPr>
                <w:rFonts w:eastAsia="Times New Roman" w:cs="Times New Roman"/>
                <w:color w:val="000000"/>
              </w:rPr>
            </w:pPr>
            <w:r w:rsidRPr="00356BC0">
              <w:rPr>
                <w:rFonts w:eastAsia="Times New Roman" w:cs="Times New Roman"/>
                <w:color w:val="000000"/>
              </w:rPr>
              <w:t>Bank</w:t>
            </w:r>
          </w:p>
        </w:tc>
        <w:tc>
          <w:tcPr>
            <w:tcW w:w="1600" w:type="dxa"/>
            <w:tcBorders>
              <w:top w:val="double" w:sz="6" w:space="0" w:color="auto"/>
              <w:left w:val="nil"/>
              <w:bottom w:val="single" w:sz="4" w:space="0" w:color="auto"/>
              <w:right w:val="nil"/>
            </w:tcBorders>
            <w:shd w:val="clear" w:color="auto" w:fill="auto"/>
            <w:vAlign w:val="bottom"/>
            <w:hideMark/>
          </w:tcPr>
          <w:p w14:paraId="58C80BF0" w14:textId="77777777" w:rsidR="00311FBC" w:rsidRPr="00356BC0" w:rsidRDefault="00311FBC" w:rsidP="00311FBC">
            <w:pPr>
              <w:spacing w:line="240" w:lineRule="auto"/>
              <w:jc w:val="center"/>
              <w:rPr>
                <w:rFonts w:eastAsia="Times New Roman" w:cs="Times New Roman"/>
                <w:color w:val="000000"/>
              </w:rPr>
            </w:pPr>
            <w:r w:rsidRPr="00356BC0">
              <w:rPr>
                <w:rFonts w:eastAsia="Times New Roman" w:cs="Times New Roman"/>
                <w:color w:val="000000"/>
              </w:rPr>
              <w:t>Study region</w:t>
            </w:r>
          </w:p>
        </w:tc>
        <w:tc>
          <w:tcPr>
            <w:tcW w:w="1180" w:type="dxa"/>
            <w:tcBorders>
              <w:top w:val="double" w:sz="6" w:space="0" w:color="auto"/>
              <w:left w:val="nil"/>
              <w:bottom w:val="single" w:sz="4" w:space="0" w:color="auto"/>
              <w:right w:val="nil"/>
            </w:tcBorders>
            <w:shd w:val="clear" w:color="auto" w:fill="auto"/>
            <w:vAlign w:val="bottom"/>
            <w:hideMark/>
          </w:tcPr>
          <w:p w14:paraId="0D7EDE6B" w14:textId="77777777" w:rsidR="00311FBC" w:rsidRPr="00356BC0" w:rsidRDefault="00311FBC" w:rsidP="00311FBC">
            <w:pPr>
              <w:spacing w:line="240" w:lineRule="auto"/>
              <w:jc w:val="center"/>
              <w:rPr>
                <w:rFonts w:eastAsia="Times New Roman" w:cs="Times New Roman"/>
                <w:color w:val="000000"/>
              </w:rPr>
            </w:pPr>
            <w:r w:rsidRPr="00356BC0">
              <w:rPr>
                <w:rFonts w:eastAsia="Times New Roman" w:cs="Times New Roman"/>
                <w:color w:val="000000"/>
              </w:rPr>
              <w:t>Channel width (m)</w:t>
            </w:r>
          </w:p>
        </w:tc>
        <w:tc>
          <w:tcPr>
            <w:tcW w:w="1000" w:type="dxa"/>
            <w:tcBorders>
              <w:top w:val="double" w:sz="6" w:space="0" w:color="auto"/>
              <w:left w:val="nil"/>
              <w:bottom w:val="single" w:sz="4" w:space="0" w:color="auto"/>
              <w:right w:val="nil"/>
            </w:tcBorders>
            <w:shd w:val="clear" w:color="auto" w:fill="auto"/>
            <w:vAlign w:val="bottom"/>
            <w:hideMark/>
          </w:tcPr>
          <w:p w14:paraId="57275562" w14:textId="77777777" w:rsidR="00311FBC" w:rsidRPr="00356BC0" w:rsidRDefault="00311FBC" w:rsidP="00311FBC">
            <w:pPr>
              <w:spacing w:line="240" w:lineRule="auto"/>
              <w:jc w:val="center"/>
              <w:rPr>
                <w:rFonts w:eastAsia="Times New Roman" w:cs="Times New Roman"/>
                <w:color w:val="000000"/>
              </w:rPr>
            </w:pPr>
            <w:r w:rsidRPr="00356BC0">
              <w:rPr>
                <w:rFonts w:eastAsia="Times New Roman" w:cs="Times New Roman"/>
                <w:color w:val="000000"/>
              </w:rPr>
              <w:t>Stream order</w:t>
            </w:r>
          </w:p>
        </w:tc>
        <w:tc>
          <w:tcPr>
            <w:tcW w:w="1980" w:type="dxa"/>
            <w:tcBorders>
              <w:top w:val="double" w:sz="6" w:space="0" w:color="auto"/>
              <w:left w:val="nil"/>
              <w:bottom w:val="single" w:sz="4" w:space="0" w:color="auto"/>
              <w:right w:val="nil"/>
            </w:tcBorders>
            <w:shd w:val="clear" w:color="auto" w:fill="auto"/>
            <w:vAlign w:val="bottom"/>
            <w:hideMark/>
          </w:tcPr>
          <w:p w14:paraId="1B037861" w14:textId="77777777" w:rsidR="00311FBC" w:rsidRPr="00356BC0" w:rsidRDefault="00311FBC" w:rsidP="00311FBC">
            <w:pPr>
              <w:spacing w:line="240" w:lineRule="auto"/>
              <w:jc w:val="center"/>
              <w:rPr>
                <w:rFonts w:eastAsia="Times New Roman" w:cs="Times New Roman"/>
                <w:color w:val="000000"/>
              </w:rPr>
            </w:pPr>
            <w:r w:rsidRPr="00356BC0">
              <w:rPr>
                <w:rFonts w:eastAsia="Times New Roman" w:cs="Times New Roman"/>
                <w:color w:val="000000"/>
              </w:rPr>
              <w:t>Channel geomorphology</w:t>
            </w:r>
          </w:p>
        </w:tc>
        <w:tc>
          <w:tcPr>
            <w:tcW w:w="1220" w:type="dxa"/>
            <w:tcBorders>
              <w:top w:val="double" w:sz="6" w:space="0" w:color="auto"/>
              <w:left w:val="nil"/>
              <w:bottom w:val="single" w:sz="4" w:space="0" w:color="auto"/>
              <w:right w:val="nil"/>
            </w:tcBorders>
            <w:shd w:val="clear" w:color="auto" w:fill="auto"/>
            <w:vAlign w:val="bottom"/>
            <w:hideMark/>
          </w:tcPr>
          <w:p w14:paraId="6F2DEAAA" w14:textId="77777777" w:rsidR="00311FBC" w:rsidRPr="00356BC0" w:rsidRDefault="00311FBC" w:rsidP="00311FBC">
            <w:pPr>
              <w:spacing w:line="240" w:lineRule="auto"/>
              <w:jc w:val="center"/>
              <w:rPr>
                <w:rFonts w:eastAsia="Times New Roman" w:cs="Times New Roman"/>
                <w:color w:val="000000"/>
              </w:rPr>
            </w:pPr>
            <w:r w:rsidRPr="00356BC0">
              <w:rPr>
                <w:rFonts w:eastAsia="Times New Roman" w:cs="Times New Roman"/>
                <w:color w:val="000000"/>
              </w:rPr>
              <w:t>Bank type</w:t>
            </w:r>
          </w:p>
        </w:tc>
        <w:tc>
          <w:tcPr>
            <w:tcW w:w="1480" w:type="dxa"/>
            <w:tcBorders>
              <w:top w:val="double" w:sz="6" w:space="0" w:color="auto"/>
              <w:left w:val="nil"/>
              <w:bottom w:val="single" w:sz="4" w:space="0" w:color="auto"/>
              <w:right w:val="nil"/>
            </w:tcBorders>
            <w:shd w:val="clear" w:color="auto" w:fill="auto"/>
            <w:vAlign w:val="bottom"/>
            <w:hideMark/>
          </w:tcPr>
          <w:p w14:paraId="4F907C42" w14:textId="77777777" w:rsidR="00311FBC" w:rsidRPr="00356BC0" w:rsidRDefault="00311FBC" w:rsidP="00311FBC">
            <w:pPr>
              <w:spacing w:line="240" w:lineRule="auto"/>
              <w:jc w:val="center"/>
              <w:rPr>
                <w:rFonts w:eastAsia="Times New Roman" w:cs="Times New Roman"/>
                <w:color w:val="000000"/>
              </w:rPr>
            </w:pPr>
            <w:r w:rsidRPr="00356BC0">
              <w:rPr>
                <w:rFonts w:eastAsia="Times New Roman" w:cs="Times New Roman"/>
                <w:color w:val="000000"/>
              </w:rPr>
              <w:t>Floodplain vegetation</w:t>
            </w:r>
          </w:p>
        </w:tc>
        <w:tc>
          <w:tcPr>
            <w:tcW w:w="1500" w:type="dxa"/>
            <w:tcBorders>
              <w:top w:val="double" w:sz="6" w:space="0" w:color="auto"/>
              <w:left w:val="nil"/>
              <w:bottom w:val="single" w:sz="4" w:space="0" w:color="auto"/>
              <w:right w:val="nil"/>
            </w:tcBorders>
            <w:shd w:val="clear" w:color="auto" w:fill="auto"/>
            <w:vAlign w:val="bottom"/>
            <w:hideMark/>
          </w:tcPr>
          <w:p w14:paraId="74FBDD98" w14:textId="77777777" w:rsidR="00311FBC" w:rsidRPr="00356BC0" w:rsidRDefault="00311FBC" w:rsidP="00311FBC">
            <w:pPr>
              <w:spacing w:line="240" w:lineRule="auto"/>
              <w:jc w:val="center"/>
              <w:rPr>
                <w:rFonts w:eastAsia="Times New Roman" w:cs="Times New Roman"/>
                <w:color w:val="000000"/>
              </w:rPr>
            </w:pPr>
            <w:r w:rsidRPr="00356BC0">
              <w:rPr>
                <w:rFonts w:eastAsia="Times New Roman" w:cs="Times New Roman"/>
                <w:color w:val="000000"/>
              </w:rPr>
              <w:t>Upland vegetation</w:t>
            </w:r>
          </w:p>
        </w:tc>
      </w:tr>
      <w:tr w:rsidR="000D5EDD" w:rsidRPr="00356BC0" w14:paraId="6E1DA08F"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74118241" w14:textId="77777777" w:rsidR="000D5EDD" w:rsidRDefault="000D5EDD" w:rsidP="000D5EDD">
            <w:pPr>
              <w:spacing w:line="240" w:lineRule="auto"/>
              <w:rPr>
                <w:color w:val="000000"/>
              </w:rPr>
            </w:pPr>
            <w:r>
              <w:rPr>
                <w:color w:val="000000"/>
              </w:rPr>
              <w:t>BATE1</w:t>
            </w:r>
          </w:p>
        </w:tc>
        <w:tc>
          <w:tcPr>
            <w:tcW w:w="780" w:type="dxa"/>
            <w:tcBorders>
              <w:top w:val="nil"/>
              <w:left w:val="nil"/>
              <w:bottom w:val="nil"/>
              <w:right w:val="nil"/>
            </w:tcBorders>
            <w:shd w:val="clear" w:color="auto" w:fill="auto"/>
            <w:noWrap/>
            <w:vAlign w:val="bottom"/>
            <w:hideMark/>
          </w:tcPr>
          <w:p w14:paraId="5EBEEA07" w14:textId="77777777" w:rsidR="000D5EDD" w:rsidRDefault="000D5EDD" w:rsidP="000D5EDD">
            <w:pPr>
              <w:spacing w:line="240" w:lineRule="auto"/>
              <w:jc w:val="center"/>
              <w:rPr>
                <w:color w:val="000000"/>
              </w:rPr>
            </w:pPr>
            <w:r>
              <w:rPr>
                <w:color w:val="000000"/>
              </w:rPr>
              <w:t>Left</w:t>
            </w:r>
          </w:p>
        </w:tc>
        <w:tc>
          <w:tcPr>
            <w:tcW w:w="1600" w:type="dxa"/>
            <w:tcBorders>
              <w:top w:val="nil"/>
              <w:left w:val="nil"/>
              <w:bottom w:val="nil"/>
              <w:right w:val="nil"/>
            </w:tcBorders>
            <w:shd w:val="clear" w:color="auto" w:fill="auto"/>
            <w:noWrap/>
            <w:vAlign w:val="bottom"/>
            <w:hideMark/>
          </w:tcPr>
          <w:p w14:paraId="5D24F678" w14:textId="77777777" w:rsidR="000D5EDD" w:rsidRDefault="000D5EDD" w:rsidP="000D5EDD">
            <w:pPr>
              <w:spacing w:line="240" w:lineRule="auto"/>
              <w:jc w:val="center"/>
              <w:rPr>
                <w:color w:val="000000"/>
              </w:rPr>
            </w:pPr>
            <w:r>
              <w:rPr>
                <w:color w:val="000000"/>
              </w:rPr>
              <w:t>Coweeta</w:t>
            </w:r>
          </w:p>
        </w:tc>
        <w:tc>
          <w:tcPr>
            <w:tcW w:w="1180" w:type="dxa"/>
            <w:tcBorders>
              <w:top w:val="nil"/>
              <w:left w:val="nil"/>
              <w:bottom w:val="nil"/>
              <w:right w:val="nil"/>
            </w:tcBorders>
            <w:shd w:val="clear" w:color="auto" w:fill="auto"/>
            <w:noWrap/>
            <w:vAlign w:val="bottom"/>
            <w:hideMark/>
          </w:tcPr>
          <w:p w14:paraId="6E1030F5" w14:textId="77777777" w:rsidR="000D5EDD" w:rsidRDefault="000D5EDD" w:rsidP="000D5EDD">
            <w:pPr>
              <w:spacing w:line="240" w:lineRule="auto"/>
              <w:jc w:val="center"/>
              <w:rPr>
                <w:color w:val="000000"/>
              </w:rPr>
            </w:pPr>
            <w:r>
              <w:rPr>
                <w:color w:val="000000"/>
              </w:rPr>
              <w:t>2</w:t>
            </w:r>
          </w:p>
        </w:tc>
        <w:tc>
          <w:tcPr>
            <w:tcW w:w="1000" w:type="dxa"/>
            <w:tcBorders>
              <w:top w:val="nil"/>
              <w:left w:val="nil"/>
              <w:bottom w:val="nil"/>
              <w:right w:val="nil"/>
            </w:tcBorders>
            <w:shd w:val="clear" w:color="auto" w:fill="auto"/>
            <w:noWrap/>
            <w:vAlign w:val="bottom"/>
            <w:hideMark/>
          </w:tcPr>
          <w:p w14:paraId="7E331F43" w14:textId="77777777" w:rsidR="000D5EDD" w:rsidRDefault="000D5EDD" w:rsidP="000D5EDD">
            <w:pPr>
              <w:spacing w:line="240" w:lineRule="auto"/>
              <w:jc w:val="center"/>
              <w:rPr>
                <w:color w:val="000000"/>
              </w:rPr>
            </w:pPr>
            <w:r>
              <w:rPr>
                <w:color w:val="000000"/>
              </w:rPr>
              <w:t>1-2</w:t>
            </w:r>
          </w:p>
        </w:tc>
        <w:tc>
          <w:tcPr>
            <w:tcW w:w="1980" w:type="dxa"/>
            <w:tcBorders>
              <w:top w:val="nil"/>
              <w:left w:val="nil"/>
              <w:bottom w:val="nil"/>
              <w:right w:val="nil"/>
            </w:tcBorders>
            <w:shd w:val="clear" w:color="auto" w:fill="auto"/>
            <w:noWrap/>
            <w:vAlign w:val="bottom"/>
            <w:hideMark/>
          </w:tcPr>
          <w:p w14:paraId="0A433BB6" w14:textId="77777777" w:rsidR="000D5EDD" w:rsidRDefault="000D5EDD" w:rsidP="000D5EDD">
            <w:pPr>
              <w:spacing w:line="240" w:lineRule="auto"/>
              <w:jc w:val="center"/>
              <w:rPr>
                <w:color w:val="000000"/>
              </w:rPr>
            </w:pPr>
            <w:r>
              <w:rPr>
                <w:color w:val="000000"/>
              </w:rPr>
              <w:t>Straight</w:t>
            </w:r>
          </w:p>
        </w:tc>
        <w:tc>
          <w:tcPr>
            <w:tcW w:w="1220" w:type="dxa"/>
            <w:tcBorders>
              <w:top w:val="nil"/>
              <w:left w:val="nil"/>
              <w:bottom w:val="nil"/>
              <w:right w:val="nil"/>
            </w:tcBorders>
            <w:shd w:val="clear" w:color="auto" w:fill="auto"/>
            <w:noWrap/>
            <w:vAlign w:val="bottom"/>
            <w:hideMark/>
          </w:tcPr>
          <w:p w14:paraId="50567E06" w14:textId="77777777" w:rsidR="000D5EDD" w:rsidRDefault="000D5EDD" w:rsidP="000D5EDD">
            <w:pPr>
              <w:spacing w:line="240" w:lineRule="auto"/>
              <w:jc w:val="center"/>
              <w:rPr>
                <w:color w:val="000000"/>
              </w:rPr>
            </w:pPr>
            <w:r>
              <w:rPr>
                <w:color w:val="000000"/>
              </w:rPr>
              <w:t>Gradual</w:t>
            </w:r>
          </w:p>
        </w:tc>
        <w:tc>
          <w:tcPr>
            <w:tcW w:w="1480" w:type="dxa"/>
            <w:tcBorders>
              <w:top w:val="nil"/>
              <w:left w:val="nil"/>
              <w:bottom w:val="nil"/>
              <w:right w:val="nil"/>
            </w:tcBorders>
            <w:shd w:val="clear" w:color="auto" w:fill="auto"/>
            <w:noWrap/>
            <w:vAlign w:val="bottom"/>
            <w:hideMark/>
          </w:tcPr>
          <w:p w14:paraId="212D7BE8" w14:textId="77777777" w:rsidR="000D5EDD" w:rsidRDefault="000D5EDD" w:rsidP="000D5EDD">
            <w:pPr>
              <w:spacing w:line="240" w:lineRule="auto"/>
              <w:jc w:val="center"/>
              <w:rPr>
                <w:color w:val="000000"/>
              </w:rPr>
            </w:pPr>
            <w:r>
              <w:rPr>
                <w:color w:val="000000"/>
              </w:rPr>
              <w:t>Overstory</w:t>
            </w:r>
          </w:p>
        </w:tc>
        <w:tc>
          <w:tcPr>
            <w:tcW w:w="1500" w:type="dxa"/>
            <w:tcBorders>
              <w:top w:val="nil"/>
              <w:left w:val="nil"/>
              <w:bottom w:val="nil"/>
              <w:right w:val="nil"/>
            </w:tcBorders>
            <w:shd w:val="clear" w:color="auto" w:fill="auto"/>
            <w:noWrap/>
            <w:vAlign w:val="bottom"/>
            <w:hideMark/>
          </w:tcPr>
          <w:p w14:paraId="68F730F2" w14:textId="77777777" w:rsidR="000D5EDD" w:rsidRDefault="000D5EDD" w:rsidP="000D5EDD">
            <w:pPr>
              <w:spacing w:line="240" w:lineRule="auto"/>
              <w:jc w:val="center"/>
              <w:rPr>
                <w:color w:val="000000"/>
              </w:rPr>
            </w:pPr>
            <w:r>
              <w:rPr>
                <w:color w:val="000000"/>
              </w:rPr>
              <w:t>Overstory</w:t>
            </w:r>
          </w:p>
        </w:tc>
      </w:tr>
      <w:tr w:rsidR="000D5EDD" w:rsidRPr="00356BC0" w14:paraId="3B4B0DDC"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01A57654" w14:textId="77777777" w:rsidR="000D5EDD" w:rsidRDefault="000D5EDD" w:rsidP="000D5EDD">
            <w:pPr>
              <w:spacing w:line="240" w:lineRule="auto"/>
              <w:rPr>
                <w:color w:val="000000"/>
              </w:rPr>
            </w:pPr>
            <w:r>
              <w:rPr>
                <w:color w:val="000000"/>
              </w:rPr>
              <w:t>BATE1</w:t>
            </w:r>
          </w:p>
        </w:tc>
        <w:tc>
          <w:tcPr>
            <w:tcW w:w="780" w:type="dxa"/>
            <w:tcBorders>
              <w:top w:val="nil"/>
              <w:left w:val="nil"/>
              <w:bottom w:val="nil"/>
              <w:right w:val="nil"/>
            </w:tcBorders>
            <w:shd w:val="clear" w:color="auto" w:fill="auto"/>
            <w:noWrap/>
            <w:vAlign w:val="bottom"/>
            <w:hideMark/>
          </w:tcPr>
          <w:p w14:paraId="43B9290A" w14:textId="77777777" w:rsidR="000D5EDD" w:rsidRDefault="000D5EDD" w:rsidP="000D5EDD">
            <w:pPr>
              <w:spacing w:line="240" w:lineRule="auto"/>
              <w:jc w:val="center"/>
              <w:rPr>
                <w:color w:val="000000"/>
              </w:rPr>
            </w:pPr>
            <w:r>
              <w:rPr>
                <w:color w:val="000000"/>
              </w:rPr>
              <w:t>Right</w:t>
            </w:r>
          </w:p>
        </w:tc>
        <w:tc>
          <w:tcPr>
            <w:tcW w:w="1600" w:type="dxa"/>
            <w:tcBorders>
              <w:top w:val="nil"/>
              <w:left w:val="nil"/>
              <w:bottom w:val="nil"/>
              <w:right w:val="nil"/>
            </w:tcBorders>
            <w:shd w:val="clear" w:color="auto" w:fill="auto"/>
            <w:noWrap/>
            <w:vAlign w:val="bottom"/>
            <w:hideMark/>
          </w:tcPr>
          <w:p w14:paraId="31684B23" w14:textId="77777777" w:rsidR="000D5EDD" w:rsidRDefault="000D5EDD" w:rsidP="000D5EDD">
            <w:pPr>
              <w:spacing w:line="240" w:lineRule="auto"/>
              <w:jc w:val="center"/>
              <w:rPr>
                <w:color w:val="000000"/>
              </w:rPr>
            </w:pPr>
            <w:r>
              <w:rPr>
                <w:color w:val="000000"/>
              </w:rPr>
              <w:t>Coweeta</w:t>
            </w:r>
          </w:p>
        </w:tc>
        <w:tc>
          <w:tcPr>
            <w:tcW w:w="1180" w:type="dxa"/>
            <w:tcBorders>
              <w:top w:val="nil"/>
              <w:left w:val="nil"/>
              <w:bottom w:val="nil"/>
              <w:right w:val="nil"/>
            </w:tcBorders>
            <w:shd w:val="clear" w:color="auto" w:fill="auto"/>
            <w:noWrap/>
            <w:vAlign w:val="bottom"/>
            <w:hideMark/>
          </w:tcPr>
          <w:p w14:paraId="09174F3E" w14:textId="77777777" w:rsidR="000D5EDD" w:rsidRDefault="000D5EDD" w:rsidP="000D5EDD">
            <w:pPr>
              <w:spacing w:line="240" w:lineRule="auto"/>
              <w:jc w:val="center"/>
              <w:rPr>
                <w:color w:val="000000"/>
              </w:rPr>
            </w:pPr>
            <w:r>
              <w:rPr>
                <w:color w:val="000000"/>
              </w:rPr>
              <w:t>2</w:t>
            </w:r>
          </w:p>
        </w:tc>
        <w:tc>
          <w:tcPr>
            <w:tcW w:w="1000" w:type="dxa"/>
            <w:tcBorders>
              <w:top w:val="nil"/>
              <w:left w:val="nil"/>
              <w:bottom w:val="nil"/>
              <w:right w:val="nil"/>
            </w:tcBorders>
            <w:shd w:val="clear" w:color="auto" w:fill="auto"/>
            <w:noWrap/>
            <w:vAlign w:val="bottom"/>
            <w:hideMark/>
          </w:tcPr>
          <w:p w14:paraId="5E47A29D" w14:textId="77777777" w:rsidR="000D5EDD" w:rsidRDefault="000D5EDD" w:rsidP="000D5EDD">
            <w:pPr>
              <w:spacing w:line="240" w:lineRule="auto"/>
              <w:jc w:val="center"/>
              <w:rPr>
                <w:color w:val="000000"/>
              </w:rPr>
            </w:pPr>
            <w:r>
              <w:rPr>
                <w:color w:val="000000"/>
              </w:rPr>
              <w:t>1-2</w:t>
            </w:r>
          </w:p>
        </w:tc>
        <w:tc>
          <w:tcPr>
            <w:tcW w:w="1980" w:type="dxa"/>
            <w:tcBorders>
              <w:top w:val="nil"/>
              <w:left w:val="nil"/>
              <w:bottom w:val="nil"/>
              <w:right w:val="nil"/>
            </w:tcBorders>
            <w:shd w:val="clear" w:color="auto" w:fill="auto"/>
            <w:noWrap/>
            <w:vAlign w:val="bottom"/>
            <w:hideMark/>
          </w:tcPr>
          <w:p w14:paraId="7D363780" w14:textId="77777777" w:rsidR="000D5EDD" w:rsidRDefault="000D5EDD" w:rsidP="000D5EDD">
            <w:pPr>
              <w:spacing w:line="240" w:lineRule="auto"/>
              <w:jc w:val="center"/>
              <w:rPr>
                <w:color w:val="000000"/>
              </w:rPr>
            </w:pPr>
            <w:r>
              <w:rPr>
                <w:color w:val="000000"/>
              </w:rPr>
              <w:t>Straight</w:t>
            </w:r>
          </w:p>
        </w:tc>
        <w:tc>
          <w:tcPr>
            <w:tcW w:w="1220" w:type="dxa"/>
            <w:tcBorders>
              <w:top w:val="nil"/>
              <w:left w:val="nil"/>
              <w:bottom w:val="nil"/>
              <w:right w:val="nil"/>
            </w:tcBorders>
            <w:shd w:val="clear" w:color="auto" w:fill="auto"/>
            <w:noWrap/>
            <w:vAlign w:val="bottom"/>
            <w:hideMark/>
          </w:tcPr>
          <w:p w14:paraId="23FC1ADE" w14:textId="77777777" w:rsidR="000D5EDD" w:rsidRDefault="000D5EDD" w:rsidP="000D5EDD">
            <w:pPr>
              <w:spacing w:line="240" w:lineRule="auto"/>
              <w:jc w:val="center"/>
              <w:rPr>
                <w:color w:val="000000"/>
              </w:rPr>
            </w:pPr>
            <w:r>
              <w:rPr>
                <w:color w:val="000000"/>
              </w:rPr>
              <w:t>Gradual</w:t>
            </w:r>
          </w:p>
        </w:tc>
        <w:tc>
          <w:tcPr>
            <w:tcW w:w="1480" w:type="dxa"/>
            <w:tcBorders>
              <w:top w:val="nil"/>
              <w:left w:val="nil"/>
              <w:bottom w:val="nil"/>
              <w:right w:val="nil"/>
            </w:tcBorders>
            <w:shd w:val="clear" w:color="auto" w:fill="auto"/>
            <w:noWrap/>
            <w:vAlign w:val="bottom"/>
            <w:hideMark/>
          </w:tcPr>
          <w:p w14:paraId="199F89BF" w14:textId="77777777" w:rsidR="000D5EDD" w:rsidRDefault="000D5EDD" w:rsidP="000D5EDD">
            <w:pPr>
              <w:spacing w:line="240" w:lineRule="auto"/>
              <w:jc w:val="center"/>
              <w:rPr>
                <w:color w:val="000000"/>
              </w:rPr>
            </w:pPr>
            <w:r>
              <w:rPr>
                <w:color w:val="000000"/>
              </w:rPr>
              <w:t>Overstory</w:t>
            </w:r>
          </w:p>
        </w:tc>
        <w:tc>
          <w:tcPr>
            <w:tcW w:w="1500" w:type="dxa"/>
            <w:tcBorders>
              <w:top w:val="nil"/>
              <w:left w:val="nil"/>
              <w:bottom w:val="nil"/>
              <w:right w:val="nil"/>
            </w:tcBorders>
            <w:shd w:val="clear" w:color="auto" w:fill="auto"/>
            <w:noWrap/>
            <w:vAlign w:val="bottom"/>
            <w:hideMark/>
          </w:tcPr>
          <w:p w14:paraId="187428B9" w14:textId="77777777" w:rsidR="000D5EDD" w:rsidRDefault="000D5EDD" w:rsidP="000D5EDD">
            <w:pPr>
              <w:spacing w:line="240" w:lineRule="auto"/>
              <w:jc w:val="center"/>
              <w:rPr>
                <w:color w:val="000000"/>
              </w:rPr>
            </w:pPr>
            <w:r>
              <w:rPr>
                <w:color w:val="000000"/>
              </w:rPr>
              <w:t>Overstory</w:t>
            </w:r>
          </w:p>
        </w:tc>
      </w:tr>
      <w:tr w:rsidR="000D5EDD" w:rsidRPr="00356BC0" w14:paraId="28F095AE"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495F83CB" w14:textId="77777777" w:rsidR="000D5EDD" w:rsidRDefault="000D5EDD" w:rsidP="000D5EDD">
            <w:pPr>
              <w:spacing w:line="240" w:lineRule="auto"/>
              <w:rPr>
                <w:color w:val="000000"/>
              </w:rPr>
            </w:pPr>
            <w:r>
              <w:rPr>
                <w:color w:val="000000"/>
              </w:rPr>
              <w:t>HEAD2</w:t>
            </w:r>
          </w:p>
        </w:tc>
        <w:tc>
          <w:tcPr>
            <w:tcW w:w="780" w:type="dxa"/>
            <w:tcBorders>
              <w:top w:val="nil"/>
              <w:left w:val="nil"/>
              <w:bottom w:val="nil"/>
              <w:right w:val="nil"/>
            </w:tcBorders>
            <w:shd w:val="clear" w:color="auto" w:fill="auto"/>
            <w:noWrap/>
            <w:vAlign w:val="bottom"/>
            <w:hideMark/>
          </w:tcPr>
          <w:p w14:paraId="704FD889" w14:textId="77777777" w:rsidR="000D5EDD" w:rsidRDefault="000D5EDD" w:rsidP="000D5EDD">
            <w:pPr>
              <w:spacing w:line="240" w:lineRule="auto"/>
              <w:jc w:val="center"/>
              <w:rPr>
                <w:color w:val="000000"/>
              </w:rPr>
            </w:pPr>
            <w:r>
              <w:rPr>
                <w:color w:val="000000"/>
              </w:rPr>
              <w:t>Left</w:t>
            </w:r>
          </w:p>
        </w:tc>
        <w:tc>
          <w:tcPr>
            <w:tcW w:w="1600" w:type="dxa"/>
            <w:tcBorders>
              <w:top w:val="nil"/>
              <w:left w:val="nil"/>
              <w:bottom w:val="nil"/>
              <w:right w:val="nil"/>
            </w:tcBorders>
            <w:shd w:val="clear" w:color="auto" w:fill="auto"/>
            <w:noWrap/>
            <w:vAlign w:val="bottom"/>
            <w:hideMark/>
          </w:tcPr>
          <w:p w14:paraId="4232FF26" w14:textId="77777777" w:rsidR="000D5EDD" w:rsidRDefault="000D5EDD" w:rsidP="000D5EDD">
            <w:pPr>
              <w:spacing w:line="240" w:lineRule="auto"/>
              <w:jc w:val="center"/>
              <w:rPr>
                <w:color w:val="000000"/>
              </w:rPr>
            </w:pPr>
            <w:r>
              <w:rPr>
                <w:color w:val="000000"/>
              </w:rPr>
              <w:t>Coweeta</w:t>
            </w:r>
          </w:p>
        </w:tc>
        <w:tc>
          <w:tcPr>
            <w:tcW w:w="1180" w:type="dxa"/>
            <w:tcBorders>
              <w:top w:val="nil"/>
              <w:left w:val="nil"/>
              <w:bottom w:val="nil"/>
              <w:right w:val="nil"/>
            </w:tcBorders>
            <w:shd w:val="clear" w:color="auto" w:fill="auto"/>
            <w:noWrap/>
            <w:vAlign w:val="bottom"/>
            <w:hideMark/>
          </w:tcPr>
          <w:p w14:paraId="3973268D" w14:textId="77777777" w:rsidR="000D5EDD" w:rsidRDefault="000D5EDD" w:rsidP="000D5EDD">
            <w:pPr>
              <w:spacing w:line="240" w:lineRule="auto"/>
              <w:jc w:val="center"/>
              <w:rPr>
                <w:color w:val="000000"/>
              </w:rPr>
            </w:pPr>
            <w:r>
              <w:rPr>
                <w:color w:val="000000"/>
              </w:rPr>
              <w:t>4</w:t>
            </w:r>
          </w:p>
        </w:tc>
        <w:tc>
          <w:tcPr>
            <w:tcW w:w="1000" w:type="dxa"/>
            <w:tcBorders>
              <w:top w:val="nil"/>
              <w:left w:val="nil"/>
              <w:bottom w:val="nil"/>
              <w:right w:val="nil"/>
            </w:tcBorders>
            <w:shd w:val="clear" w:color="auto" w:fill="auto"/>
            <w:noWrap/>
            <w:vAlign w:val="bottom"/>
            <w:hideMark/>
          </w:tcPr>
          <w:p w14:paraId="119ACF95" w14:textId="77777777" w:rsidR="000D5EDD" w:rsidRDefault="000D5EDD" w:rsidP="000D5EDD">
            <w:pPr>
              <w:spacing w:line="240" w:lineRule="auto"/>
              <w:jc w:val="center"/>
              <w:rPr>
                <w:color w:val="000000"/>
              </w:rPr>
            </w:pPr>
            <w:r>
              <w:rPr>
                <w:color w:val="000000"/>
              </w:rPr>
              <w:t>1-2</w:t>
            </w:r>
          </w:p>
        </w:tc>
        <w:tc>
          <w:tcPr>
            <w:tcW w:w="1980" w:type="dxa"/>
            <w:tcBorders>
              <w:top w:val="nil"/>
              <w:left w:val="nil"/>
              <w:bottom w:val="nil"/>
              <w:right w:val="nil"/>
            </w:tcBorders>
            <w:shd w:val="clear" w:color="auto" w:fill="auto"/>
            <w:noWrap/>
            <w:vAlign w:val="bottom"/>
            <w:hideMark/>
          </w:tcPr>
          <w:p w14:paraId="7B1A513B" w14:textId="77777777" w:rsidR="000D5EDD" w:rsidRDefault="000D5EDD" w:rsidP="000D5EDD">
            <w:pPr>
              <w:spacing w:line="240" w:lineRule="auto"/>
              <w:jc w:val="center"/>
              <w:rPr>
                <w:color w:val="000000"/>
              </w:rPr>
            </w:pPr>
            <w:r>
              <w:rPr>
                <w:color w:val="000000"/>
              </w:rPr>
              <w:t>Meandering</w:t>
            </w:r>
          </w:p>
        </w:tc>
        <w:tc>
          <w:tcPr>
            <w:tcW w:w="1220" w:type="dxa"/>
            <w:tcBorders>
              <w:top w:val="nil"/>
              <w:left w:val="nil"/>
              <w:bottom w:val="nil"/>
              <w:right w:val="nil"/>
            </w:tcBorders>
            <w:shd w:val="clear" w:color="auto" w:fill="auto"/>
            <w:noWrap/>
            <w:vAlign w:val="bottom"/>
            <w:hideMark/>
          </w:tcPr>
          <w:p w14:paraId="3BAB36ED" w14:textId="77777777" w:rsidR="000D5EDD" w:rsidRDefault="000D5EDD" w:rsidP="000D5EDD">
            <w:pPr>
              <w:spacing w:line="240" w:lineRule="auto"/>
              <w:jc w:val="center"/>
              <w:rPr>
                <w:color w:val="000000"/>
              </w:rPr>
            </w:pPr>
            <w:r>
              <w:rPr>
                <w:color w:val="000000"/>
              </w:rPr>
              <w:t>Steep</w:t>
            </w:r>
          </w:p>
        </w:tc>
        <w:tc>
          <w:tcPr>
            <w:tcW w:w="1480" w:type="dxa"/>
            <w:tcBorders>
              <w:top w:val="nil"/>
              <w:left w:val="nil"/>
              <w:bottom w:val="nil"/>
              <w:right w:val="nil"/>
            </w:tcBorders>
            <w:shd w:val="clear" w:color="auto" w:fill="auto"/>
            <w:noWrap/>
            <w:vAlign w:val="bottom"/>
            <w:hideMark/>
          </w:tcPr>
          <w:p w14:paraId="3266EA8E" w14:textId="77777777" w:rsidR="000D5EDD" w:rsidRDefault="000D5EDD" w:rsidP="000D5EDD">
            <w:pPr>
              <w:spacing w:line="240" w:lineRule="auto"/>
              <w:jc w:val="center"/>
              <w:rPr>
                <w:color w:val="000000"/>
              </w:rPr>
            </w:pPr>
            <w:r>
              <w:rPr>
                <w:color w:val="000000"/>
              </w:rPr>
              <w:t>Overstory</w:t>
            </w:r>
          </w:p>
        </w:tc>
        <w:tc>
          <w:tcPr>
            <w:tcW w:w="1500" w:type="dxa"/>
            <w:tcBorders>
              <w:top w:val="nil"/>
              <w:left w:val="nil"/>
              <w:bottom w:val="nil"/>
              <w:right w:val="nil"/>
            </w:tcBorders>
            <w:shd w:val="clear" w:color="auto" w:fill="auto"/>
            <w:noWrap/>
            <w:vAlign w:val="bottom"/>
            <w:hideMark/>
          </w:tcPr>
          <w:p w14:paraId="314115DD" w14:textId="77777777" w:rsidR="000D5EDD" w:rsidRDefault="000D5EDD" w:rsidP="000D5EDD">
            <w:pPr>
              <w:spacing w:line="240" w:lineRule="auto"/>
              <w:jc w:val="center"/>
              <w:rPr>
                <w:color w:val="000000"/>
              </w:rPr>
            </w:pPr>
            <w:r>
              <w:rPr>
                <w:color w:val="000000"/>
              </w:rPr>
              <w:t>Overstory</w:t>
            </w:r>
          </w:p>
        </w:tc>
      </w:tr>
      <w:tr w:rsidR="000D5EDD" w:rsidRPr="00356BC0" w14:paraId="48717AAE"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30AAF83F" w14:textId="77777777" w:rsidR="000D5EDD" w:rsidRDefault="000D5EDD" w:rsidP="000D5EDD">
            <w:pPr>
              <w:spacing w:line="240" w:lineRule="auto"/>
              <w:rPr>
                <w:color w:val="000000"/>
              </w:rPr>
            </w:pPr>
            <w:r>
              <w:rPr>
                <w:color w:val="000000"/>
              </w:rPr>
              <w:t>HEAD2</w:t>
            </w:r>
          </w:p>
        </w:tc>
        <w:tc>
          <w:tcPr>
            <w:tcW w:w="780" w:type="dxa"/>
            <w:tcBorders>
              <w:top w:val="nil"/>
              <w:left w:val="nil"/>
              <w:bottom w:val="nil"/>
              <w:right w:val="nil"/>
            </w:tcBorders>
            <w:shd w:val="clear" w:color="auto" w:fill="auto"/>
            <w:noWrap/>
            <w:vAlign w:val="bottom"/>
            <w:hideMark/>
          </w:tcPr>
          <w:p w14:paraId="2A026008" w14:textId="77777777" w:rsidR="000D5EDD" w:rsidRDefault="000D5EDD" w:rsidP="000D5EDD">
            <w:pPr>
              <w:spacing w:line="240" w:lineRule="auto"/>
              <w:jc w:val="center"/>
              <w:rPr>
                <w:color w:val="000000"/>
              </w:rPr>
            </w:pPr>
            <w:r>
              <w:rPr>
                <w:color w:val="000000"/>
              </w:rPr>
              <w:t>Right</w:t>
            </w:r>
          </w:p>
        </w:tc>
        <w:tc>
          <w:tcPr>
            <w:tcW w:w="1600" w:type="dxa"/>
            <w:tcBorders>
              <w:top w:val="nil"/>
              <w:left w:val="nil"/>
              <w:bottom w:val="nil"/>
              <w:right w:val="nil"/>
            </w:tcBorders>
            <w:shd w:val="clear" w:color="auto" w:fill="auto"/>
            <w:noWrap/>
            <w:vAlign w:val="bottom"/>
            <w:hideMark/>
          </w:tcPr>
          <w:p w14:paraId="382ACFE6" w14:textId="77777777" w:rsidR="000D5EDD" w:rsidRDefault="000D5EDD" w:rsidP="000D5EDD">
            <w:pPr>
              <w:spacing w:line="240" w:lineRule="auto"/>
              <w:jc w:val="center"/>
              <w:rPr>
                <w:color w:val="000000"/>
              </w:rPr>
            </w:pPr>
            <w:r>
              <w:rPr>
                <w:color w:val="000000"/>
              </w:rPr>
              <w:t>Coweeta</w:t>
            </w:r>
          </w:p>
        </w:tc>
        <w:tc>
          <w:tcPr>
            <w:tcW w:w="1180" w:type="dxa"/>
            <w:tcBorders>
              <w:top w:val="nil"/>
              <w:left w:val="nil"/>
              <w:bottom w:val="nil"/>
              <w:right w:val="nil"/>
            </w:tcBorders>
            <w:shd w:val="clear" w:color="auto" w:fill="auto"/>
            <w:noWrap/>
            <w:vAlign w:val="bottom"/>
            <w:hideMark/>
          </w:tcPr>
          <w:p w14:paraId="5D767ED9" w14:textId="77777777" w:rsidR="000D5EDD" w:rsidRDefault="000D5EDD" w:rsidP="000D5EDD">
            <w:pPr>
              <w:spacing w:line="240" w:lineRule="auto"/>
              <w:jc w:val="center"/>
              <w:rPr>
                <w:color w:val="000000"/>
              </w:rPr>
            </w:pPr>
            <w:r>
              <w:rPr>
                <w:color w:val="000000"/>
              </w:rPr>
              <w:t>4</w:t>
            </w:r>
          </w:p>
        </w:tc>
        <w:tc>
          <w:tcPr>
            <w:tcW w:w="1000" w:type="dxa"/>
            <w:tcBorders>
              <w:top w:val="nil"/>
              <w:left w:val="nil"/>
              <w:bottom w:val="nil"/>
              <w:right w:val="nil"/>
            </w:tcBorders>
            <w:shd w:val="clear" w:color="auto" w:fill="auto"/>
            <w:noWrap/>
            <w:vAlign w:val="bottom"/>
            <w:hideMark/>
          </w:tcPr>
          <w:p w14:paraId="25ED31EF" w14:textId="77777777" w:rsidR="000D5EDD" w:rsidRDefault="000D5EDD" w:rsidP="000D5EDD">
            <w:pPr>
              <w:spacing w:line="240" w:lineRule="auto"/>
              <w:jc w:val="center"/>
              <w:rPr>
                <w:color w:val="000000"/>
              </w:rPr>
            </w:pPr>
            <w:r>
              <w:rPr>
                <w:color w:val="000000"/>
              </w:rPr>
              <w:t>1-2</w:t>
            </w:r>
          </w:p>
        </w:tc>
        <w:tc>
          <w:tcPr>
            <w:tcW w:w="1980" w:type="dxa"/>
            <w:tcBorders>
              <w:top w:val="nil"/>
              <w:left w:val="nil"/>
              <w:bottom w:val="nil"/>
              <w:right w:val="nil"/>
            </w:tcBorders>
            <w:shd w:val="clear" w:color="auto" w:fill="auto"/>
            <w:noWrap/>
            <w:vAlign w:val="bottom"/>
            <w:hideMark/>
          </w:tcPr>
          <w:p w14:paraId="17A17545" w14:textId="77777777" w:rsidR="000D5EDD" w:rsidRDefault="000D5EDD" w:rsidP="000D5EDD">
            <w:pPr>
              <w:spacing w:line="240" w:lineRule="auto"/>
              <w:jc w:val="center"/>
              <w:rPr>
                <w:color w:val="000000"/>
              </w:rPr>
            </w:pPr>
            <w:r>
              <w:rPr>
                <w:color w:val="000000"/>
              </w:rPr>
              <w:t>Meandering</w:t>
            </w:r>
          </w:p>
        </w:tc>
        <w:tc>
          <w:tcPr>
            <w:tcW w:w="1220" w:type="dxa"/>
            <w:tcBorders>
              <w:top w:val="nil"/>
              <w:left w:val="nil"/>
              <w:bottom w:val="nil"/>
              <w:right w:val="nil"/>
            </w:tcBorders>
            <w:shd w:val="clear" w:color="auto" w:fill="auto"/>
            <w:noWrap/>
            <w:vAlign w:val="bottom"/>
            <w:hideMark/>
          </w:tcPr>
          <w:p w14:paraId="281C8A92" w14:textId="77777777" w:rsidR="000D5EDD" w:rsidRDefault="000D5EDD" w:rsidP="000D5EDD">
            <w:pPr>
              <w:spacing w:line="240" w:lineRule="auto"/>
              <w:jc w:val="center"/>
              <w:rPr>
                <w:color w:val="000000"/>
              </w:rPr>
            </w:pPr>
            <w:r>
              <w:rPr>
                <w:color w:val="000000"/>
              </w:rPr>
              <w:t>Steep</w:t>
            </w:r>
          </w:p>
        </w:tc>
        <w:tc>
          <w:tcPr>
            <w:tcW w:w="1480" w:type="dxa"/>
            <w:tcBorders>
              <w:top w:val="nil"/>
              <w:left w:val="nil"/>
              <w:bottom w:val="nil"/>
              <w:right w:val="nil"/>
            </w:tcBorders>
            <w:shd w:val="clear" w:color="auto" w:fill="auto"/>
            <w:noWrap/>
            <w:vAlign w:val="bottom"/>
            <w:hideMark/>
          </w:tcPr>
          <w:p w14:paraId="69FCC6D9" w14:textId="77777777" w:rsidR="000D5EDD" w:rsidRDefault="000D5EDD" w:rsidP="000D5EDD">
            <w:pPr>
              <w:spacing w:line="240" w:lineRule="auto"/>
              <w:jc w:val="center"/>
              <w:rPr>
                <w:color w:val="000000"/>
              </w:rPr>
            </w:pPr>
            <w:r>
              <w:rPr>
                <w:color w:val="000000"/>
              </w:rPr>
              <w:t>Overstory</w:t>
            </w:r>
          </w:p>
        </w:tc>
        <w:tc>
          <w:tcPr>
            <w:tcW w:w="1500" w:type="dxa"/>
            <w:tcBorders>
              <w:top w:val="nil"/>
              <w:left w:val="nil"/>
              <w:bottom w:val="nil"/>
              <w:right w:val="nil"/>
            </w:tcBorders>
            <w:shd w:val="clear" w:color="auto" w:fill="auto"/>
            <w:noWrap/>
            <w:vAlign w:val="bottom"/>
            <w:hideMark/>
          </w:tcPr>
          <w:p w14:paraId="21655B6F" w14:textId="77777777" w:rsidR="000D5EDD" w:rsidRDefault="000D5EDD" w:rsidP="000D5EDD">
            <w:pPr>
              <w:spacing w:line="240" w:lineRule="auto"/>
              <w:jc w:val="center"/>
              <w:rPr>
                <w:color w:val="000000"/>
              </w:rPr>
            </w:pPr>
            <w:r>
              <w:rPr>
                <w:color w:val="000000"/>
              </w:rPr>
              <w:t>Overstory</w:t>
            </w:r>
          </w:p>
        </w:tc>
      </w:tr>
      <w:tr w:rsidR="000D5EDD" w:rsidRPr="00356BC0" w14:paraId="511DBFB6"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447C3862" w14:textId="77777777" w:rsidR="000D5EDD" w:rsidRDefault="000D5EDD" w:rsidP="000D5EDD">
            <w:pPr>
              <w:spacing w:line="240" w:lineRule="auto"/>
              <w:rPr>
                <w:color w:val="000000"/>
              </w:rPr>
            </w:pPr>
            <w:r>
              <w:rPr>
                <w:color w:val="000000"/>
              </w:rPr>
              <w:t>BALL1</w:t>
            </w:r>
          </w:p>
        </w:tc>
        <w:tc>
          <w:tcPr>
            <w:tcW w:w="780" w:type="dxa"/>
            <w:tcBorders>
              <w:top w:val="nil"/>
              <w:left w:val="nil"/>
              <w:bottom w:val="nil"/>
              <w:right w:val="nil"/>
            </w:tcBorders>
            <w:shd w:val="clear" w:color="auto" w:fill="auto"/>
            <w:noWrap/>
            <w:vAlign w:val="bottom"/>
            <w:hideMark/>
          </w:tcPr>
          <w:p w14:paraId="6C8BD2E7" w14:textId="77777777" w:rsidR="000D5EDD" w:rsidRDefault="000D5EDD" w:rsidP="000D5EDD">
            <w:pPr>
              <w:spacing w:line="240" w:lineRule="auto"/>
              <w:jc w:val="center"/>
              <w:rPr>
                <w:color w:val="000000"/>
              </w:rPr>
            </w:pPr>
            <w:r>
              <w:rPr>
                <w:color w:val="000000"/>
              </w:rPr>
              <w:t>Left</w:t>
            </w:r>
          </w:p>
        </w:tc>
        <w:tc>
          <w:tcPr>
            <w:tcW w:w="1600" w:type="dxa"/>
            <w:tcBorders>
              <w:top w:val="nil"/>
              <w:left w:val="nil"/>
              <w:bottom w:val="nil"/>
              <w:right w:val="nil"/>
            </w:tcBorders>
            <w:shd w:val="clear" w:color="auto" w:fill="auto"/>
            <w:noWrap/>
            <w:vAlign w:val="bottom"/>
            <w:hideMark/>
          </w:tcPr>
          <w:p w14:paraId="4B26D6D0" w14:textId="77777777" w:rsidR="000D5EDD" w:rsidRDefault="000D5EDD" w:rsidP="000D5EDD">
            <w:pPr>
              <w:spacing w:line="240" w:lineRule="auto"/>
              <w:jc w:val="center"/>
              <w:rPr>
                <w:color w:val="000000"/>
              </w:rPr>
            </w:pPr>
            <w:r>
              <w:rPr>
                <w:color w:val="000000"/>
              </w:rPr>
              <w:t>Coweeta</w:t>
            </w:r>
          </w:p>
        </w:tc>
        <w:tc>
          <w:tcPr>
            <w:tcW w:w="1180" w:type="dxa"/>
            <w:tcBorders>
              <w:top w:val="nil"/>
              <w:left w:val="nil"/>
              <w:bottom w:val="nil"/>
              <w:right w:val="nil"/>
            </w:tcBorders>
            <w:shd w:val="clear" w:color="auto" w:fill="auto"/>
            <w:noWrap/>
            <w:vAlign w:val="bottom"/>
            <w:hideMark/>
          </w:tcPr>
          <w:p w14:paraId="2C0BBCCF" w14:textId="77777777" w:rsidR="000D5EDD" w:rsidRDefault="000D5EDD" w:rsidP="000D5EDD">
            <w:pPr>
              <w:spacing w:line="240" w:lineRule="auto"/>
              <w:jc w:val="center"/>
              <w:rPr>
                <w:color w:val="000000"/>
              </w:rPr>
            </w:pPr>
            <w:r>
              <w:rPr>
                <w:color w:val="000000"/>
              </w:rPr>
              <w:t>5</w:t>
            </w:r>
          </w:p>
        </w:tc>
        <w:tc>
          <w:tcPr>
            <w:tcW w:w="1000" w:type="dxa"/>
            <w:tcBorders>
              <w:top w:val="nil"/>
              <w:left w:val="nil"/>
              <w:bottom w:val="nil"/>
              <w:right w:val="nil"/>
            </w:tcBorders>
            <w:shd w:val="clear" w:color="auto" w:fill="auto"/>
            <w:noWrap/>
            <w:vAlign w:val="bottom"/>
            <w:hideMark/>
          </w:tcPr>
          <w:p w14:paraId="59572378" w14:textId="77777777" w:rsidR="000D5EDD" w:rsidRDefault="000D5EDD" w:rsidP="000D5EDD">
            <w:pPr>
              <w:spacing w:line="240" w:lineRule="auto"/>
              <w:jc w:val="center"/>
              <w:rPr>
                <w:color w:val="000000"/>
              </w:rPr>
            </w:pPr>
            <w:r>
              <w:rPr>
                <w:color w:val="000000"/>
              </w:rPr>
              <w:t>3-4</w:t>
            </w:r>
          </w:p>
        </w:tc>
        <w:tc>
          <w:tcPr>
            <w:tcW w:w="1980" w:type="dxa"/>
            <w:tcBorders>
              <w:top w:val="nil"/>
              <w:left w:val="nil"/>
              <w:bottom w:val="nil"/>
              <w:right w:val="nil"/>
            </w:tcBorders>
            <w:shd w:val="clear" w:color="auto" w:fill="auto"/>
            <w:noWrap/>
            <w:vAlign w:val="bottom"/>
            <w:hideMark/>
          </w:tcPr>
          <w:p w14:paraId="7EF89D5D" w14:textId="77777777" w:rsidR="000D5EDD" w:rsidRDefault="000D5EDD" w:rsidP="000D5EDD">
            <w:pPr>
              <w:spacing w:line="240" w:lineRule="auto"/>
              <w:jc w:val="center"/>
              <w:rPr>
                <w:color w:val="000000"/>
              </w:rPr>
            </w:pPr>
            <w:r>
              <w:rPr>
                <w:color w:val="000000"/>
              </w:rPr>
              <w:t>Meandering</w:t>
            </w:r>
          </w:p>
        </w:tc>
        <w:tc>
          <w:tcPr>
            <w:tcW w:w="1220" w:type="dxa"/>
            <w:tcBorders>
              <w:top w:val="nil"/>
              <w:left w:val="nil"/>
              <w:bottom w:val="nil"/>
              <w:right w:val="nil"/>
            </w:tcBorders>
            <w:shd w:val="clear" w:color="auto" w:fill="auto"/>
            <w:noWrap/>
            <w:vAlign w:val="bottom"/>
            <w:hideMark/>
          </w:tcPr>
          <w:p w14:paraId="22B9F2C5" w14:textId="77777777" w:rsidR="000D5EDD" w:rsidRDefault="000D5EDD" w:rsidP="000D5EDD">
            <w:pPr>
              <w:spacing w:line="240" w:lineRule="auto"/>
              <w:jc w:val="center"/>
              <w:rPr>
                <w:color w:val="000000"/>
              </w:rPr>
            </w:pPr>
            <w:r>
              <w:rPr>
                <w:color w:val="000000"/>
              </w:rPr>
              <w:t>Gradual</w:t>
            </w:r>
          </w:p>
        </w:tc>
        <w:tc>
          <w:tcPr>
            <w:tcW w:w="1480" w:type="dxa"/>
            <w:tcBorders>
              <w:top w:val="nil"/>
              <w:left w:val="nil"/>
              <w:bottom w:val="nil"/>
              <w:right w:val="nil"/>
            </w:tcBorders>
            <w:shd w:val="clear" w:color="auto" w:fill="auto"/>
            <w:noWrap/>
            <w:vAlign w:val="bottom"/>
            <w:hideMark/>
          </w:tcPr>
          <w:p w14:paraId="52A33E51" w14:textId="77777777" w:rsidR="000D5EDD" w:rsidRDefault="000D5EDD" w:rsidP="000D5EDD">
            <w:pPr>
              <w:spacing w:line="240" w:lineRule="auto"/>
              <w:jc w:val="center"/>
              <w:rPr>
                <w:color w:val="000000"/>
              </w:rPr>
            </w:pPr>
            <w:r>
              <w:rPr>
                <w:color w:val="000000"/>
              </w:rPr>
              <w:t>Overstory</w:t>
            </w:r>
          </w:p>
        </w:tc>
        <w:tc>
          <w:tcPr>
            <w:tcW w:w="1500" w:type="dxa"/>
            <w:tcBorders>
              <w:top w:val="nil"/>
              <w:left w:val="nil"/>
              <w:bottom w:val="nil"/>
              <w:right w:val="nil"/>
            </w:tcBorders>
            <w:shd w:val="clear" w:color="auto" w:fill="auto"/>
            <w:noWrap/>
            <w:vAlign w:val="bottom"/>
            <w:hideMark/>
          </w:tcPr>
          <w:p w14:paraId="5B9A7F98" w14:textId="77777777" w:rsidR="000D5EDD" w:rsidRDefault="000D5EDD" w:rsidP="000D5EDD">
            <w:pPr>
              <w:spacing w:line="240" w:lineRule="auto"/>
              <w:jc w:val="center"/>
              <w:rPr>
                <w:color w:val="000000"/>
              </w:rPr>
            </w:pPr>
            <w:r>
              <w:rPr>
                <w:color w:val="000000"/>
              </w:rPr>
              <w:t>Overstory</w:t>
            </w:r>
          </w:p>
        </w:tc>
      </w:tr>
      <w:tr w:rsidR="000D5EDD" w:rsidRPr="00356BC0" w14:paraId="6E48748E"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7D508C9E" w14:textId="77777777" w:rsidR="000D5EDD" w:rsidRDefault="000D5EDD" w:rsidP="000D5EDD">
            <w:pPr>
              <w:spacing w:line="240" w:lineRule="auto"/>
              <w:rPr>
                <w:color w:val="000000"/>
              </w:rPr>
            </w:pPr>
            <w:r>
              <w:rPr>
                <w:color w:val="000000"/>
              </w:rPr>
              <w:t>BALL1</w:t>
            </w:r>
          </w:p>
        </w:tc>
        <w:tc>
          <w:tcPr>
            <w:tcW w:w="780" w:type="dxa"/>
            <w:tcBorders>
              <w:top w:val="nil"/>
              <w:left w:val="nil"/>
              <w:bottom w:val="nil"/>
              <w:right w:val="nil"/>
            </w:tcBorders>
            <w:shd w:val="clear" w:color="auto" w:fill="auto"/>
            <w:noWrap/>
            <w:vAlign w:val="bottom"/>
            <w:hideMark/>
          </w:tcPr>
          <w:p w14:paraId="162F91FF" w14:textId="77777777" w:rsidR="000D5EDD" w:rsidRDefault="000D5EDD" w:rsidP="000D5EDD">
            <w:pPr>
              <w:spacing w:line="240" w:lineRule="auto"/>
              <w:jc w:val="center"/>
              <w:rPr>
                <w:color w:val="000000"/>
              </w:rPr>
            </w:pPr>
            <w:r>
              <w:rPr>
                <w:color w:val="000000"/>
              </w:rPr>
              <w:t>Right</w:t>
            </w:r>
          </w:p>
        </w:tc>
        <w:tc>
          <w:tcPr>
            <w:tcW w:w="1600" w:type="dxa"/>
            <w:tcBorders>
              <w:top w:val="nil"/>
              <w:left w:val="nil"/>
              <w:bottom w:val="nil"/>
              <w:right w:val="nil"/>
            </w:tcBorders>
            <w:shd w:val="clear" w:color="auto" w:fill="auto"/>
            <w:noWrap/>
            <w:vAlign w:val="bottom"/>
            <w:hideMark/>
          </w:tcPr>
          <w:p w14:paraId="3A009C35" w14:textId="77777777" w:rsidR="000D5EDD" w:rsidRDefault="000D5EDD" w:rsidP="000D5EDD">
            <w:pPr>
              <w:spacing w:line="240" w:lineRule="auto"/>
              <w:jc w:val="center"/>
              <w:rPr>
                <w:color w:val="000000"/>
              </w:rPr>
            </w:pPr>
            <w:r>
              <w:rPr>
                <w:color w:val="000000"/>
              </w:rPr>
              <w:t>Coweeta</w:t>
            </w:r>
          </w:p>
        </w:tc>
        <w:tc>
          <w:tcPr>
            <w:tcW w:w="1180" w:type="dxa"/>
            <w:tcBorders>
              <w:top w:val="nil"/>
              <w:left w:val="nil"/>
              <w:bottom w:val="nil"/>
              <w:right w:val="nil"/>
            </w:tcBorders>
            <w:shd w:val="clear" w:color="auto" w:fill="auto"/>
            <w:noWrap/>
            <w:vAlign w:val="bottom"/>
            <w:hideMark/>
          </w:tcPr>
          <w:p w14:paraId="44757C6A" w14:textId="77777777" w:rsidR="000D5EDD" w:rsidRDefault="000D5EDD" w:rsidP="000D5EDD">
            <w:pPr>
              <w:spacing w:line="240" w:lineRule="auto"/>
              <w:jc w:val="center"/>
              <w:rPr>
                <w:color w:val="000000"/>
              </w:rPr>
            </w:pPr>
            <w:r>
              <w:rPr>
                <w:color w:val="000000"/>
              </w:rPr>
              <w:t>5</w:t>
            </w:r>
          </w:p>
        </w:tc>
        <w:tc>
          <w:tcPr>
            <w:tcW w:w="1000" w:type="dxa"/>
            <w:tcBorders>
              <w:top w:val="nil"/>
              <w:left w:val="nil"/>
              <w:bottom w:val="nil"/>
              <w:right w:val="nil"/>
            </w:tcBorders>
            <w:shd w:val="clear" w:color="auto" w:fill="auto"/>
            <w:noWrap/>
            <w:vAlign w:val="bottom"/>
            <w:hideMark/>
          </w:tcPr>
          <w:p w14:paraId="6A32BC35" w14:textId="77777777" w:rsidR="000D5EDD" w:rsidRDefault="000D5EDD" w:rsidP="000D5EDD">
            <w:pPr>
              <w:spacing w:line="240" w:lineRule="auto"/>
              <w:jc w:val="center"/>
              <w:rPr>
                <w:color w:val="000000"/>
              </w:rPr>
            </w:pPr>
            <w:r>
              <w:rPr>
                <w:color w:val="000000"/>
              </w:rPr>
              <w:t>3-4</w:t>
            </w:r>
          </w:p>
        </w:tc>
        <w:tc>
          <w:tcPr>
            <w:tcW w:w="1980" w:type="dxa"/>
            <w:tcBorders>
              <w:top w:val="nil"/>
              <w:left w:val="nil"/>
              <w:bottom w:val="nil"/>
              <w:right w:val="nil"/>
            </w:tcBorders>
            <w:shd w:val="clear" w:color="auto" w:fill="auto"/>
            <w:noWrap/>
            <w:vAlign w:val="bottom"/>
            <w:hideMark/>
          </w:tcPr>
          <w:p w14:paraId="376B24F5" w14:textId="77777777" w:rsidR="000D5EDD" w:rsidRDefault="000D5EDD" w:rsidP="000D5EDD">
            <w:pPr>
              <w:spacing w:line="240" w:lineRule="auto"/>
              <w:jc w:val="center"/>
              <w:rPr>
                <w:color w:val="000000"/>
              </w:rPr>
            </w:pPr>
            <w:r>
              <w:rPr>
                <w:color w:val="000000"/>
              </w:rPr>
              <w:t>Meandering</w:t>
            </w:r>
          </w:p>
        </w:tc>
        <w:tc>
          <w:tcPr>
            <w:tcW w:w="1220" w:type="dxa"/>
            <w:tcBorders>
              <w:top w:val="nil"/>
              <w:left w:val="nil"/>
              <w:bottom w:val="nil"/>
              <w:right w:val="nil"/>
            </w:tcBorders>
            <w:shd w:val="clear" w:color="auto" w:fill="auto"/>
            <w:noWrap/>
            <w:vAlign w:val="bottom"/>
            <w:hideMark/>
          </w:tcPr>
          <w:p w14:paraId="24758D78" w14:textId="77777777" w:rsidR="000D5EDD" w:rsidRDefault="000D5EDD" w:rsidP="000D5EDD">
            <w:pPr>
              <w:spacing w:line="240" w:lineRule="auto"/>
              <w:jc w:val="center"/>
              <w:rPr>
                <w:color w:val="000000"/>
              </w:rPr>
            </w:pPr>
            <w:r>
              <w:rPr>
                <w:color w:val="000000"/>
              </w:rPr>
              <w:t>Steep</w:t>
            </w:r>
          </w:p>
        </w:tc>
        <w:tc>
          <w:tcPr>
            <w:tcW w:w="1480" w:type="dxa"/>
            <w:tcBorders>
              <w:top w:val="nil"/>
              <w:left w:val="nil"/>
              <w:bottom w:val="nil"/>
              <w:right w:val="nil"/>
            </w:tcBorders>
            <w:shd w:val="clear" w:color="auto" w:fill="auto"/>
            <w:noWrap/>
            <w:vAlign w:val="bottom"/>
            <w:hideMark/>
          </w:tcPr>
          <w:p w14:paraId="4CC0EC7D" w14:textId="77777777" w:rsidR="000D5EDD" w:rsidRDefault="000D5EDD" w:rsidP="000D5EDD">
            <w:pPr>
              <w:spacing w:line="240" w:lineRule="auto"/>
              <w:jc w:val="center"/>
              <w:rPr>
                <w:color w:val="000000"/>
              </w:rPr>
            </w:pPr>
            <w:r>
              <w:rPr>
                <w:color w:val="000000"/>
              </w:rPr>
              <w:t>Overstory</w:t>
            </w:r>
          </w:p>
        </w:tc>
        <w:tc>
          <w:tcPr>
            <w:tcW w:w="1500" w:type="dxa"/>
            <w:tcBorders>
              <w:top w:val="nil"/>
              <w:left w:val="nil"/>
              <w:bottom w:val="nil"/>
              <w:right w:val="nil"/>
            </w:tcBorders>
            <w:shd w:val="clear" w:color="auto" w:fill="auto"/>
            <w:noWrap/>
            <w:vAlign w:val="bottom"/>
            <w:hideMark/>
          </w:tcPr>
          <w:p w14:paraId="203D6495" w14:textId="77777777" w:rsidR="000D5EDD" w:rsidRDefault="000D5EDD" w:rsidP="000D5EDD">
            <w:pPr>
              <w:spacing w:line="240" w:lineRule="auto"/>
              <w:jc w:val="center"/>
              <w:rPr>
                <w:color w:val="000000"/>
              </w:rPr>
            </w:pPr>
            <w:r>
              <w:rPr>
                <w:color w:val="000000"/>
              </w:rPr>
              <w:t>Overstory</w:t>
            </w:r>
          </w:p>
        </w:tc>
      </w:tr>
      <w:tr w:rsidR="000D5EDD" w:rsidRPr="00356BC0" w14:paraId="47CAC211"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6CAC4FEA" w14:textId="77777777" w:rsidR="000D5EDD" w:rsidRDefault="000D5EDD" w:rsidP="000D5EDD">
            <w:pPr>
              <w:spacing w:line="240" w:lineRule="auto"/>
              <w:rPr>
                <w:color w:val="000000"/>
              </w:rPr>
            </w:pPr>
            <w:r>
              <w:rPr>
                <w:color w:val="000000"/>
              </w:rPr>
              <w:t>COWE1</w:t>
            </w:r>
          </w:p>
        </w:tc>
        <w:tc>
          <w:tcPr>
            <w:tcW w:w="780" w:type="dxa"/>
            <w:tcBorders>
              <w:top w:val="nil"/>
              <w:left w:val="nil"/>
              <w:bottom w:val="nil"/>
              <w:right w:val="nil"/>
            </w:tcBorders>
            <w:shd w:val="clear" w:color="auto" w:fill="auto"/>
            <w:noWrap/>
            <w:vAlign w:val="bottom"/>
            <w:hideMark/>
          </w:tcPr>
          <w:p w14:paraId="2982A63E" w14:textId="77777777" w:rsidR="000D5EDD" w:rsidRDefault="000D5EDD" w:rsidP="000D5EDD">
            <w:pPr>
              <w:spacing w:line="240" w:lineRule="auto"/>
              <w:jc w:val="center"/>
              <w:rPr>
                <w:color w:val="000000"/>
              </w:rPr>
            </w:pPr>
            <w:r>
              <w:rPr>
                <w:color w:val="000000"/>
              </w:rPr>
              <w:t>Left</w:t>
            </w:r>
          </w:p>
        </w:tc>
        <w:tc>
          <w:tcPr>
            <w:tcW w:w="1600" w:type="dxa"/>
            <w:tcBorders>
              <w:top w:val="nil"/>
              <w:left w:val="nil"/>
              <w:bottom w:val="nil"/>
              <w:right w:val="nil"/>
            </w:tcBorders>
            <w:shd w:val="clear" w:color="auto" w:fill="auto"/>
            <w:noWrap/>
            <w:vAlign w:val="bottom"/>
            <w:hideMark/>
          </w:tcPr>
          <w:p w14:paraId="14305119" w14:textId="77777777" w:rsidR="000D5EDD" w:rsidRDefault="000D5EDD" w:rsidP="000D5EDD">
            <w:pPr>
              <w:spacing w:line="240" w:lineRule="auto"/>
              <w:jc w:val="center"/>
              <w:rPr>
                <w:color w:val="000000"/>
              </w:rPr>
            </w:pPr>
            <w:r>
              <w:rPr>
                <w:color w:val="000000"/>
              </w:rPr>
              <w:t>Coweeta</w:t>
            </w:r>
          </w:p>
        </w:tc>
        <w:tc>
          <w:tcPr>
            <w:tcW w:w="1180" w:type="dxa"/>
            <w:tcBorders>
              <w:top w:val="nil"/>
              <w:left w:val="nil"/>
              <w:bottom w:val="nil"/>
              <w:right w:val="nil"/>
            </w:tcBorders>
            <w:shd w:val="clear" w:color="auto" w:fill="auto"/>
            <w:noWrap/>
            <w:vAlign w:val="bottom"/>
            <w:hideMark/>
          </w:tcPr>
          <w:p w14:paraId="1CA3E4E1" w14:textId="77777777" w:rsidR="000D5EDD" w:rsidRDefault="000D5EDD" w:rsidP="000D5EDD">
            <w:pPr>
              <w:spacing w:line="240" w:lineRule="auto"/>
              <w:jc w:val="center"/>
              <w:rPr>
                <w:color w:val="000000"/>
              </w:rPr>
            </w:pPr>
            <w:r>
              <w:rPr>
                <w:color w:val="000000"/>
              </w:rPr>
              <w:t>6</w:t>
            </w:r>
          </w:p>
        </w:tc>
        <w:tc>
          <w:tcPr>
            <w:tcW w:w="1000" w:type="dxa"/>
            <w:tcBorders>
              <w:top w:val="nil"/>
              <w:left w:val="nil"/>
              <w:bottom w:val="nil"/>
              <w:right w:val="nil"/>
            </w:tcBorders>
            <w:shd w:val="clear" w:color="auto" w:fill="auto"/>
            <w:noWrap/>
            <w:vAlign w:val="bottom"/>
            <w:hideMark/>
          </w:tcPr>
          <w:p w14:paraId="56905970" w14:textId="77777777" w:rsidR="000D5EDD" w:rsidRDefault="000D5EDD" w:rsidP="000D5EDD">
            <w:pPr>
              <w:spacing w:line="240" w:lineRule="auto"/>
              <w:jc w:val="center"/>
              <w:rPr>
                <w:color w:val="000000"/>
              </w:rPr>
            </w:pPr>
            <w:r>
              <w:rPr>
                <w:color w:val="000000"/>
              </w:rPr>
              <w:t>3-4</w:t>
            </w:r>
          </w:p>
        </w:tc>
        <w:tc>
          <w:tcPr>
            <w:tcW w:w="1980" w:type="dxa"/>
            <w:tcBorders>
              <w:top w:val="nil"/>
              <w:left w:val="nil"/>
              <w:bottom w:val="nil"/>
              <w:right w:val="nil"/>
            </w:tcBorders>
            <w:shd w:val="clear" w:color="auto" w:fill="auto"/>
            <w:noWrap/>
            <w:vAlign w:val="bottom"/>
            <w:hideMark/>
          </w:tcPr>
          <w:p w14:paraId="7AC40563" w14:textId="77777777" w:rsidR="000D5EDD" w:rsidRDefault="000D5EDD" w:rsidP="000D5EDD">
            <w:pPr>
              <w:spacing w:line="240" w:lineRule="auto"/>
              <w:jc w:val="center"/>
              <w:rPr>
                <w:color w:val="000000"/>
              </w:rPr>
            </w:pPr>
            <w:r>
              <w:rPr>
                <w:color w:val="000000"/>
              </w:rPr>
              <w:t>Meandering</w:t>
            </w:r>
          </w:p>
        </w:tc>
        <w:tc>
          <w:tcPr>
            <w:tcW w:w="1220" w:type="dxa"/>
            <w:tcBorders>
              <w:top w:val="nil"/>
              <w:left w:val="nil"/>
              <w:bottom w:val="nil"/>
              <w:right w:val="nil"/>
            </w:tcBorders>
            <w:shd w:val="clear" w:color="auto" w:fill="auto"/>
            <w:noWrap/>
            <w:vAlign w:val="bottom"/>
            <w:hideMark/>
          </w:tcPr>
          <w:p w14:paraId="4D0F8FCA" w14:textId="77777777" w:rsidR="000D5EDD" w:rsidRDefault="000D5EDD" w:rsidP="000D5EDD">
            <w:pPr>
              <w:spacing w:line="240" w:lineRule="auto"/>
              <w:jc w:val="center"/>
              <w:rPr>
                <w:color w:val="000000"/>
              </w:rPr>
            </w:pPr>
            <w:r>
              <w:rPr>
                <w:color w:val="000000"/>
              </w:rPr>
              <w:t>Gradual</w:t>
            </w:r>
          </w:p>
        </w:tc>
        <w:tc>
          <w:tcPr>
            <w:tcW w:w="1480" w:type="dxa"/>
            <w:tcBorders>
              <w:top w:val="nil"/>
              <w:left w:val="nil"/>
              <w:bottom w:val="nil"/>
              <w:right w:val="nil"/>
            </w:tcBorders>
            <w:shd w:val="clear" w:color="auto" w:fill="auto"/>
            <w:noWrap/>
            <w:vAlign w:val="bottom"/>
            <w:hideMark/>
          </w:tcPr>
          <w:p w14:paraId="690C16B7" w14:textId="77777777" w:rsidR="000D5EDD" w:rsidRDefault="000D5EDD" w:rsidP="000D5EDD">
            <w:pPr>
              <w:spacing w:line="240" w:lineRule="auto"/>
              <w:jc w:val="center"/>
              <w:rPr>
                <w:color w:val="000000"/>
              </w:rPr>
            </w:pPr>
            <w:r>
              <w:rPr>
                <w:color w:val="000000"/>
              </w:rPr>
              <w:t>Overstory</w:t>
            </w:r>
          </w:p>
        </w:tc>
        <w:tc>
          <w:tcPr>
            <w:tcW w:w="1500" w:type="dxa"/>
            <w:tcBorders>
              <w:top w:val="nil"/>
              <w:left w:val="nil"/>
              <w:bottom w:val="nil"/>
              <w:right w:val="nil"/>
            </w:tcBorders>
            <w:shd w:val="clear" w:color="auto" w:fill="auto"/>
            <w:noWrap/>
            <w:vAlign w:val="bottom"/>
            <w:hideMark/>
          </w:tcPr>
          <w:p w14:paraId="0FD05E9F" w14:textId="77777777" w:rsidR="000D5EDD" w:rsidRDefault="000D5EDD" w:rsidP="000D5EDD">
            <w:pPr>
              <w:spacing w:line="240" w:lineRule="auto"/>
              <w:jc w:val="center"/>
              <w:rPr>
                <w:color w:val="000000"/>
              </w:rPr>
            </w:pPr>
            <w:r>
              <w:rPr>
                <w:color w:val="000000"/>
              </w:rPr>
              <w:t>Overstory</w:t>
            </w:r>
          </w:p>
        </w:tc>
      </w:tr>
      <w:tr w:rsidR="000D5EDD" w:rsidRPr="00356BC0" w14:paraId="3A2FE790"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4883EAE1" w14:textId="77777777" w:rsidR="000D5EDD" w:rsidRDefault="000D5EDD" w:rsidP="000D5EDD">
            <w:pPr>
              <w:spacing w:line="240" w:lineRule="auto"/>
              <w:rPr>
                <w:color w:val="000000"/>
              </w:rPr>
            </w:pPr>
            <w:r>
              <w:rPr>
                <w:color w:val="000000"/>
              </w:rPr>
              <w:t>COWE1</w:t>
            </w:r>
          </w:p>
        </w:tc>
        <w:tc>
          <w:tcPr>
            <w:tcW w:w="780" w:type="dxa"/>
            <w:tcBorders>
              <w:top w:val="nil"/>
              <w:left w:val="nil"/>
              <w:bottom w:val="nil"/>
              <w:right w:val="nil"/>
            </w:tcBorders>
            <w:shd w:val="clear" w:color="auto" w:fill="auto"/>
            <w:noWrap/>
            <w:vAlign w:val="bottom"/>
            <w:hideMark/>
          </w:tcPr>
          <w:p w14:paraId="07D69860" w14:textId="77777777" w:rsidR="000D5EDD" w:rsidRDefault="000D5EDD" w:rsidP="000D5EDD">
            <w:pPr>
              <w:spacing w:line="240" w:lineRule="auto"/>
              <w:jc w:val="center"/>
              <w:rPr>
                <w:color w:val="000000"/>
              </w:rPr>
            </w:pPr>
            <w:r>
              <w:rPr>
                <w:color w:val="000000"/>
              </w:rPr>
              <w:t>Right</w:t>
            </w:r>
          </w:p>
        </w:tc>
        <w:tc>
          <w:tcPr>
            <w:tcW w:w="1600" w:type="dxa"/>
            <w:tcBorders>
              <w:top w:val="nil"/>
              <w:left w:val="nil"/>
              <w:bottom w:val="nil"/>
              <w:right w:val="nil"/>
            </w:tcBorders>
            <w:shd w:val="clear" w:color="auto" w:fill="auto"/>
            <w:noWrap/>
            <w:vAlign w:val="bottom"/>
            <w:hideMark/>
          </w:tcPr>
          <w:p w14:paraId="4EA05E29" w14:textId="77777777" w:rsidR="000D5EDD" w:rsidRDefault="000D5EDD" w:rsidP="000D5EDD">
            <w:pPr>
              <w:spacing w:line="240" w:lineRule="auto"/>
              <w:jc w:val="center"/>
              <w:rPr>
                <w:color w:val="000000"/>
              </w:rPr>
            </w:pPr>
            <w:r>
              <w:rPr>
                <w:color w:val="000000"/>
              </w:rPr>
              <w:t>Coweeta</w:t>
            </w:r>
          </w:p>
        </w:tc>
        <w:tc>
          <w:tcPr>
            <w:tcW w:w="1180" w:type="dxa"/>
            <w:tcBorders>
              <w:top w:val="nil"/>
              <w:left w:val="nil"/>
              <w:bottom w:val="nil"/>
              <w:right w:val="nil"/>
            </w:tcBorders>
            <w:shd w:val="clear" w:color="auto" w:fill="auto"/>
            <w:noWrap/>
            <w:vAlign w:val="bottom"/>
            <w:hideMark/>
          </w:tcPr>
          <w:p w14:paraId="79492914" w14:textId="77777777" w:rsidR="000D5EDD" w:rsidRDefault="000D5EDD" w:rsidP="000D5EDD">
            <w:pPr>
              <w:spacing w:line="240" w:lineRule="auto"/>
              <w:jc w:val="center"/>
              <w:rPr>
                <w:color w:val="000000"/>
              </w:rPr>
            </w:pPr>
            <w:r>
              <w:rPr>
                <w:color w:val="000000"/>
              </w:rPr>
              <w:t>6</w:t>
            </w:r>
          </w:p>
        </w:tc>
        <w:tc>
          <w:tcPr>
            <w:tcW w:w="1000" w:type="dxa"/>
            <w:tcBorders>
              <w:top w:val="nil"/>
              <w:left w:val="nil"/>
              <w:bottom w:val="nil"/>
              <w:right w:val="nil"/>
            </w:tcBorders>
            <w:shd w:val="clear" w:color="auto" w:fill="auto"/>
            <w:noWrap/>
            <w:vAlign w:val="bottom"/>
            <w:hideMark/>
          </w:tcPr>
          <w:p w14:paraId="06B9CA79" w14:textId="77777777" w:rsidR="000D5EDD" w:rsidRDefault="000D5EDD" w:rsidP="000D5EDD">
            <w:pPr>
              <w:spacing w:line="240" w:lineRule="auto"/>
              <w:jc w:val="center"/>
              <w:rPr>
                <w:color w:val="000000"/>
              </w:rPr>
            </w:pPr>
            <w:r>
              <w:rPr>
                <w:color w:val="000000"/>
              </w:rPr>
              <w:t>3-4</w:t>
            </w:r>
          </w:p>
        </w:tc>
        <w:tc>
          <w:tcPr>
            <w:tcW w:w="1980" w:type="dxa"/>
            <w:tcBorders>
              <w:top w:val="nil"/>
              <w:left w:val="nil"/>
              <w:bottom w:val="nil"/>
              <w:right w:val="nil"/>
            </w:tcBorders>
            <w:shd w:val="clear" w:color="auto" w:fill="auto"/>
            <w:noWrap/>
            <w:vAlign w:val="bottom"/>
            <w:hideMark/>
          </w:tcPr>
          <w:p w14:paraId="20992E25" w14:textId="77777777" w:rsidR="000D5EDD" w:rsidRDefault="000D5EDD" w:rsidP="000D5EDD">
            <w:pPr>
              <w:spacing w:line="240" w:lineRule="auto"/>
              <w:jc w:val="center"/>
              <w:rPr>
                <w:color w:val="000000"/>
              </w:rPr>
            </w:pPr>
            <w:r>
              <w:rPr>
                <w:color w:val="000000"/>
              </w:rPr>
              <w:t>Meandering</w:t>
            </w:r>
          </w:p>
        </w:tc>
        <w:tc>
          <w:tcPr>
            <w:tcW w:w="1220" w:type="dxa"/>
            <w:tcBorders>
              <w:top w:val="nil"/>
              <w:left w:val="nil"/>
              <w:bottom w:val="nil"/>
              <w:right w:val="nil"/>
            </w:tcBorders>
            <w:shd w:val="clear" w:color="auto" w:fill="auto"/>
            <w:noWrap/>
            <w:vAlign w:val="bottom"/>
            <w:hideMark/>
          </w:tcPr>
          <w:p w14:paraId="2F8BFF09" w14:textId="77777777" w:rsidR="000D5EDD" w:rsidRDefault="000D5EDD" w:rsidP="000D5EDD">
            <w:pPr>
              <w:spacing w:line="240" w:lineRule="auto"/>
              <w:jc w:val="center"/>
              <w:rPr>
                <w:color w:val="000000"/>
              </w:rPr>
            </w:pPr>
            <w:r>
              <w:rPr>
                <w:color w:val="000000"/>
              </w:rPr>
              <w:t>Gradual</w:t>
            </w:r>
          </w:p>
        </w:tc>
        <w:tc>
          <w:tcPr>
            <w:tcW w:w="1480" w:type="dxa"/>
            <w:tcBorders>
              <w:top w:val="nil"/>
              <w:left w:val="nil"/>
              <w:bottom w:val="nil"/>
              <w:right w:val="nil"/>
            </w:tcBorders>
            <w:shd w:val="clear" w:color="auto" w:fill="auto"/>
            <w:noWrap/>
            <w:vAlign w:val="bottom"/>
            <w:hideMark/>
          </w:tcPr>
          <w:p w14:paraId="28C3BB96" w14:textId="77777777" w:rsidR="000D5EDD" w:rsidRDefault="000D5EDD" w:rsidP="000D5EDD">
            <w:pPr>
              <w:spacing w:line="240" w:lineRule="auto"/>
              <w:jc w:val="center"/>
              <w:rPr>
                <w:color w:val="000000"/>
              </w:rPr>
            </w:pPr>
            <w:r>
              <w:rPr>
                <w:color w:val="000000"/>
              </w:rPr>
              <w:t>Overstory</w:t>
            </w:r>
          </w:p>
        </w:tc>
        <w:tc>
          <w:tcPr>
            <w:tcW w:w="1500" w:type="dxa"/>
            <w:tcBorders>
              <w:top w:val="nil"/>
              <w:left w:val="nil"/>
              <w:bottom w:val="nil"/>
              <w:right w:val="nil"/>
            </w:tcBorders>
            <w:shd w:val="clear" w:color="auto" w:fill="auto"/>
            <w:noWrap/>
            <w:vAlign w:val="bottom"/>
            <w:hideMark/>
          </w:tcPr>
          <w:p w14:paraId="78002F9F" w14:textId="77777777" w:rsidR="000D5EDD" w:rsidRDefault="000D5EDD" w:rsidP="000D5EDD">
            <w:pPr>
              <w:spacing w:line="240" w:lineRule="auto"/>
              <w:jc w:val="center"/>
              <w:rPr>
                <w:color w:val="000000"/>
              </w:rPr>
            </w:pPr>
            <w:r>
              <w:rPr>
                <w:color w:val="000000"/>
              </w:rPr>
              <w:t>Overstory</w:t>
            </w:r>
          </w:p>
        </w:tc>
      </w:tr>
      <w:tr w:rsidR="000D5EDD" w:rsidRPr="00356BC0" w14:paraId="3EB8CFD3"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5AD36271" w14:textId="77777777" w:rsidR="000D5EDD" w:rsidRDefault="000D5EDD" w:rsidP="000D5EDD">
            <w:pPr>
              <w:spacing w:line="240" w:lineRule="auto"/>
              <w:rPr>
                <w:color w:val="000000"/>
              </w:rPr>
            </w:pPr>
            <w:r>
              <w:rPr>
                <w:color w:val="000000"/>
              </w:rPr>
              <w:t>LTEN1</w:t>
            </w:r>
          </w:p>
        </w:tc>
        <w:tc>
          <w:tcPr>
            <w:tcW w:w="780" w:type="dxa"/>
            <w:tcBorders>
              <w:top w:val="nil"/>
              <w:left w:val="nil"/>
              <w:bottom w:val="nil"/>
              <w:right w:val="nil"/>
            </w:tcBorders>
            <w:shd w:val="clear" w:color="auto" w:fill="auto"/>
            <w:noWrap/>
            <w:vAlign w:val="bottom"/>
            <w:hideMark/>
          </w:tcPr>
          <w:p w14:paraId="7A746ECD" w14:textId="77777777" w:rsidR="000D5EDD" w:rsidRDefault="000D5EDD" w:rsidP="000D5EDD">
            <w:pPr>
              <w:spacing w:line="240" w:lineRule="auto"/>
              <w:jc w:val="center"/>
              <w:rPr>
                <w:color w:val="000000"/>
              </w:rPr>
            </w:pPr>
            <w:r>
              <w:rPr>
                <w:color w:val="000000"/>
              </w:rPr>
              <w:t>Right</w:t>
            </w:r>
          </w:p>
        </w:tc>
        <w:tc>
          <w:tcPr>
            <w:tcW w:w="1600" w:type="dxa"/>
            <w:tcBorders>
              <w:top w:val="nil"/>
              <w:left w:val="nil"/>
              <w:bottom w:val="nil"/>
              <w:right w:val="nil"/>
            </w:tcBorders>
            <w:shd w:val="clear" w:color="auto" w:fill="auto"/>
            <w:noWrap/>
            <w:vAlign w:val="bottom"/>
            <w:hideMark/>
          </w:tcPr>
          <w:p w14:paraId="5FCBA1EF" w14:textId="77777777" w:rsidR="000D5EDD" w:rsidRDefault="000D5EDD" w:rsidP="000D5EDD">
            <w:pPr>
              <w:spacing w:line="240" w:lineRule="auto"/>
              <w:jc w:val="center"/>
              <w:rPr>
                <w:color w:val="000000"/>
              </w:rPr>
            </w:pPr>
            <w:r>
              <w:rPr>
                <w:color w:val="000000"/>
              </w:rPr>
              <w:t>Coweeta</w:t>
            </w:r>
          </w:p>
        </w:tc>
        <w:tc>
          <w:tcPr>
            <w:tcW w:w="1180" w:type="dxa"/>
            <w:tcBorders>
              <w:top w:val="nil"/>
              <w:left w:val="nil"/>
              <w:bottom w:val="nil"/>
              <w:right w:val="nil"/>
            </w:tcBorders>
            <w:shd w:val="clear" w:color="auto" w:fill="auto"/>
            <w:noWrap/>
            <w:vAlign w:val="bottom"/>
            <w:hideMark/>
          </w:tcPr>
          <w:p w14:paraId="22104A95" w14:textId="77777777" w:rsidR="000D5EDD" w:rsidRDefault="000D5EDD" w:rsidP="000D5EDD">
            <w:pPr>
              <w:spacing w:line="240" w:lineRule="auto"/>
              <w:jc w:val="center"/>
              <w:rPr>
                <w:color w:val="000000"/>
              </w:rPr>
            </w:pPr>
            <w:r>
              <w:rPr>
                <w:color w:val="000000"/>
              </w:rPr>
              <w:t>21</w:t>
            </w:r>
          </w:p>
        </w:tc>
        <w:tc>
          <w:tcPr>
            <w:tcW w:w="1000" w:type="dxa"/>
            <w:tcBorders>
              <w:top w:val="nil"/>
              <w:left w:val="nil"/>
              <w:bottom w:val="nil"/>
              <w:right w:val="nil"/>
            </w:tcBorders>
            <w:shd w:val="clear" w:color="auto" w:fill="auto"/>
            <w:noWrap/>
            <w:vAlign w:val="bottom"/>
            <w:hideMark/>
          </w:tcPr>
          <w:p w14:paraId="6609FA29" w14:textId="77777777" w:rsidR="000D5EDD" w:rsidRDefault="000D5EDD" w:rsidP="000D5EDD">
            <w:pPr>
              <w:spacing w:line="240" w:lineRule="auto"/>
              <w:jc w:val="center"/>
              <w:rPr>
                <w:color w:val="000000"/>
              </w:rPr>
            </w:pPr>
            <w:r>
              <w:rPr>
                <w:color w:val="000000"/>
              </w:rPr>
              <w:t>5-6</w:t>
            </w:r>
          </w:p>
        </w:tc>
        <w:tc>
          <w:tcPr>
            <w:tcW w:w="1980" w:type="dxa"/>
            <w:tcBorders>
              <w:top w:val="nil"/>
              <w:left w:val="nil"/>
              <w:bottom w:val="nil"/>
              <w:right w:val="nil"/>
            </w:tcBorders>
            <w:shd w:val="clear" w:color="auto" w:fill="auto"/>
            <w:noWrap/>
            <w:vAlign w:val="bottom"/>
            <w:hideMark/>
          </w:tcPr>
          <w:p w14:paraId="27CEF467" w14:textId="77777777" w:rsidR="000D5EDD" w:rsidRDefault="000D5EDD" w:rsidP="000D5EDD">
            <w:pPr>
              <w:spacing w:line="240" w:lineRule="auto"/>
              <w:jc w:val="center"/>
              <w:rPr>
                <w:color w:val="000000"/>
              </w:rPr>
            </w:pPr>
            <w:r>
              <w:rPr>
                <w:color w:val="000000"/>
              </w:rPr>
              <w:t>Meandering</w:t>
            </w:r>
          </w:p>
        </w:tc>
        <w:tc>
          <w:tcPr>
            <w:tcW w:w="1220" w:type="dxa"/>
            <w:tcBorders>
              <w:top w:val="nil"/>
              <w:left w:val="nil"/>
              <w:bottom w:val="nil"/>
              <w:right w:val="nil"/>
            </w:tcBorders>
            <w:shd w:val="clear" w:color="auto" w:fill="auto"/>
            <w:noWrap/>
            <w:vAlign w:val="bottom"/>
            <w:hideMark/>
          </w:tcPr>
          <w:p w14:paraId="4982D069" w14:textId="77777777" w:rsidR="000D5EDD" w:rsidRDefault="000D5EDD" w:rsidP="000D5EDD">
            <w:pPr>
              <w:spacing w:line="240" w:lineRule="auto"/>
              <w:jc w:val="center"/>
              <w:rPr>
                <w:color w:val="000000"/>
              </w:rPr>
            </w:pPr>
            <w:r>
              <w:rPr>
                <w:color w:val="000000"/>
              </w:rPr>
              <w:t>Gradual</w:t>
            </w:r>
          </w:p>
        </w:tc>
        <w:tc>
          <w:tcPr>
            <w:tcW w:w="1480" w:type="dxa"/>
            <w:tcBorders>
              <w:top w:val="nil"/>
              <w:left w:val="nil"/>
              <w:bottom w:val="nil"/>
              <w:right w:val="nil"/>
            </w:tcBorders>
            <w:shd w:val="clear" w:color="auto" w:fill="auto"/>
            <w:noWrap/>
            <w:vAlign w:val="bottom"/>
            <w:hideMark/>
          </w:tcPr>
          <w:p w14:paraId="3A822071" w14:textId="77777777" w:rsidR="000D5EDD" w:rsidRDefault="000D5EDD" w:rsidP="000D5EDD">
            <w:pPr>
              <w:spacing w:line="240" w:lineRule="auto"/>
              <w:jc w:val="center"/>
              <w:rPr>
                <w:color w:val="000000"/>
              </w:rPr>
            </w:pPr>
            <w:r>
              <w:rPr>
                <w:color w:val="000000"/>
              </w:rPr>
              <w:t>Overstory</w:t>
            </w:r>
          </w:p>
        </w:tc>
        <w:tc>
          <w:tcPr>
            <w:tcW w:w="1500" w:type="dxa"/>
            <w:tcBorders>
              <w:top w:val="nil"/>
              <w:left w:val="nil"/>
              <w:bottom w:val="nil"/>
              <w:right w:val="nil"/>
            </w:tcBorders>
            <w:shd w:val="clear" w:color="auto" w:fill="auto"/>
            <w:noWrap/>
            <w:vAlign w:val="bottom"/>
            <w:hideMark/>
          </w:tcPr>
          <w:p w14:paraId="2D234FCA" w14:textId="77777777" w:rsidR="000D5EDD" w:rsidRDefault="000D5EDD" w:rsidP="000D5EDD">
            <w:pPr>
              <w:spacing w:line="240" w:lineRule="auto"/>
              <w:jc w:val="center"/>
              <w:rPr>
                <w:color w:val="000000"/>
              </w:rPr>
            </w:pPr>
            <w:r>
              <w:rPr>
                <w:color w:val="000000"/>
              </w:rPr>
              <w:t>Understory</w:t>
            </w:r>
          </w:p>
        </w:tc>
      </w:tr>
      <w:tr w:rsidR="000D5EDD" w:rsidRPr="00356BC0" w14:paraId="7F696254"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5309AA84" w14:textId="77777777" w:rsidR="000D5EDD" w:rsidRDefault="000D5EDD" w:rsidP="000D5EDD">
            <w:pPr>
              <w:spacing w:line="240" w:lineRule="auto"/>
              <w:rPr>
                <w:color w:val="000000"/>
              </w:rPr>
            </w:pPr>
            <w:r>
              <w:rPr>
                <w:color w:val="000000"/>
              </w:rPr>
              <w:t>RESI3</w:t>
            </w:r>
          </w:p>
        </w:tc>
        <w:tc>
          <w:tcPr>
            <w:tcW w:w="780" w:type="dxa"/>
            <w:tcBorders>
              <w:top w:val="nil"/>
              <w:left w:val="nil"/>
              <w:bottom w:val="nil"/>
              <w:right w:val="nil"/>
            </w:tcBorders>
            <w:shd w:val="clear" w:color="auto" w:fill="auto"/>
            <w:noWrap/>
            <w:vAlign w:val="bottom"/>
            <w:hideMark/>
          </w:tcPr>
          <w:p w14:paraId="34DF7421" w14:textId="77777777" w:rsidR="000D5EDD" w:rsidRDefault="000D5EDD" w:rsidP="000D5EDD">
            <w:pPr>
              <w:spacing w:line="240" w:lineRule="auto"/>
              <w:jc w:val="center"/>
              <w:rPr>
                <w:color w:val="000000"/>
              </w:rPr>
            </w:pPr>
            <w:r>
              <w:rPr>
                <w:color w:val="000000"/>
              </w:rPr>
              <w:t>Left</w:t>
            </w:r>
          </w:p>
        </w:tc>
        <w:tc>
          <w:tcPr>
            <w:tcW w:w="1600" w:type="dxa"/>
            <w:tcBorders>
              <w:top w:val="nil"/>
              <w:left w:val="nil"/>
              <w:bottom w:val="nil"/>
              <w:right w:val="nil"/>
            </w:tcBorders>
            <w:shd w:val="clear" w:color="auto" w:fill="auto"/>
            <w:noWrap/>
            <w:vAlign w:val="bottom"/>
            <w:hideMark/>
          </w:tcPr>
          <w:p w14:paraId="7B76D839" w14:textId="77777777" w:rsidR="000D5EDD" w:rsidRDefault="000D5EDD" w:rsidP="000D5EDD">
            <w:pPr>
              <w:spacing w:line="240" w:lineRule="auto"/>
              <w:jc w:val="center"/>
              <w:rPr>
                <w:color w:val="000000"/>
              </w:rPr>
            </w:pPr>
            <w:r>
              <w:rPr>
                <w:color w:val="000000"/>
              </w:rPr>
              <w:t>Tagliamento</w:t>
            </w:r>
          </w:p>
        </w:tc>
        <w:tc>
          <w:tcPr>
            <w:tcW w:w="1180" w:type="dxa"/>
            <w:tcBorders>
              <w:top w:val="nil"/>
              <w:left w:val="nil"/>
              <w:bottom w:val="nil"/>
              <w:right w:val="nil"/>
            </w:tcBorders>
            <w:shd w:val="clear" w:color="auto" w:fill="auto"/>
            <w:noWrap/>
            <w:vAlign w:val="bottom"/>
            <w:hideMark/>
          </w:tcPr>
          <w:p w14:paraId="1951F26E" w14:textId="77777777" w:rsidR="000D5EDD" w:rsidRDefault="000D5EDD" w:rsidP="000D5EDD">
            <w:pPr>
              <w:spacing w:line="240" w:lineRule="auto"/>
              <w:jc w:val="center"/>
              <w:rPr>
                <w:color w:val="000000"/>
              </w:rPr>
            </w:pPr>
            <w:r>
              <w:rPr>
                <w:color w:val="000000"/>
              </w:rPr>
              <w:t>3</w:t>
            </w:r>
          </w:p>
        </w:tc>
        <w:tc>
          <w:tcPr>
            <w:tcW w:w="1000" w:type="dxa"/>
            <w:tcBorders>
              <w:top w:val="nil"/>
              <w:left w:val="nil"/>
              <w:bottom w:val="nil"/>
              <w:right w:val="nil"/>
            </w:tcBorders>
            <w:shd w:val="clear" w:color="auto" w:fill="auto"/>
            <w:noWrap/>
            <w:vAlign w:val="bottom"/>
            <w:hideMark/>
          </w:tcPr>
          <w:p w14:paraId="77CE12D7" w14:textId="77777777" w:rsidR="000D5EDD" w:rsidRDefault="000D5EDD" w:rsidP="000D5EDD">
            <w:pPr>
              <w:spacing w:line="240" w:lineRule="auto"/>
              <w:jc w:val="center"/>
              <w:rPr>
                <w:color w:val="000000"/>
              </w:rPr>
            </w:pPr>
            <w:r>
              <w:rPr>
                <w:color w:val="000000"/>
              </w:rPr>
              <w:t>1-2</w:t>
            </w:r>
          </w:p>
        </w:tc>
        <w:tc>
          <w:tcPr>
            <w:tcW w:w="1980" w:type="dxa"/>
            <w:tcBorders>
              <w:top w:val="nil"/>
              <w:left w:val="nil"/>
              <w:bottom w:val="nil"/>
              <w:right w:val="nil"/>
            </w:tcBorders>
            <w:shd w:val="clear" w:color="auto" w:fill="auto"/>
            <w:noWrap/>
            <w:vAlign w:val="bottom"/>
            <w:hideMark/>
          </w:tcPr>
          <w:p w14:paraId="37B5BABE" w14:textId="77777777" w:rsidR="000D5EDD" w:rsidRDefault="000D5EDD" w:rsidP="000D5EDD">
            <w:pPr>
              <w:spacing w:line="240" w:lineRule="auto"/>
              <w:jc w:val="center"/>
              <w:rPr>
                <w:color w:val="000000"/>
              </w:rPr>
            </w:pPr>
            <w:r>
              <w:rPr>
                <w:color w:val="000000"/>
              </w:rPr>
              <w:t>Meandering</w:t>
            </w:r>
          </w:p>
        </w:tc>
        <w:tc>
          <w:tcPr>
            <w:tcW w:w="1220" w:type="dxa"/>
            <w:tcBorders>
              <w:top w:val="nil"/>
              <w:left w:val="nil"/>
              <w:bottom w:val="nil"/>
              <w:right w:val="nil"/>
            </w:tcBorders>
            <w:shd w:val="clear" w:color="auto" w:fill="auto"/>
            <w:noWrap/>
            <w:vAlign w:val="bottom"/>
            <w:hideMark/>
          </w:tcPr>
          <w:p w14:paraId="51C9CF95" w14:textId="77777777" w:rsidR="000D5EDD" w:rsidRDefault="000D5EDD" w:rsidP="000D5EDD">
            <w:pPr>
              <w:spacing w:line="240" w:lineRule="auto"/>
              <w:jc w:val="center"/>
              <w:rPr>
                <w:color w:val="000000"/>
              </w:rPr>
            </w:pPr>
            <w:r>
              <w:rPr>
                <w:color w:val="000000"/>
              </w:rPr>
              <w:t>Steep</w:t>
            </w:r>
          </w:p>
        </w:tc>
        <w:tc>
          <w:tcPr>
            <w:tcW w:w="1480" w:type="dxa"/>
            <w:tcBorders>
              <w:top w:val="nil"/>
              <w:left w:val="nil"/>
              <w:bottom w:val="nil"/>
              <w:right w:val="nil"/>
            </w:tcBorders>
            <w:shd w:val="clear" w:color="auto" w:fill="auto"/>
            <w:noWrap/>
            <w:vAlign w:val="bottom"/>
            <w:hideMark/>
          </w:tcPr>
          <w:p w14:paraId="462D68AF" w14:textId="77777777" w:rsidR="000D5EDD" w:rsidRDefault="000D5EDD" w:rsidP="000D5EDD">
            <w:pPr>
              <w:spacing w:line="240" w:lineRule="auto"/>
              <w:jc w:val="center"/>
              <w:rPr>
                <w:color w:val="000000"/>
              </w:rPr>
            </w:pPr>
            <w:r>
              <w:rPr>
                <w:color w:val="000000"/>
              </w:rPr>
              <w:t>Overstory</w:t>
            </w:r>
          </w:p>
        </w:tc>
        <w:tc>
          <w:tcPr>
            <w:tcW w:w="1500" w:type="dxa"/>
            <w:tcBorders>
              <w:top w:val="nil"/>
              <w:left w:val="nil"/>
              <w:bottom w:val="nil"/>
              <w:right w:val="nil"/>
            </w:tcBorders>
            <w:shd w:val="clear" w:color="auto" w:fill="auto"/>
            <w:noWrap/>
            <w:vAlign w:val="bottom"/>
            <w:hideMark/>
          </w:tcPr>
          <w:p w14:paraId="5715EE72" w14:textId="77777777" w:rsidR="000D5EDD" w:rsidRDefault="000D5EDD" w:rsidP="000D5EDD">
            <w:pPr>
              <w:spacing w:line="240" w:lineRule="auto"/>
              <w:jc w:val="center"/>
              <w:rPr>
                <w:color w:val="000000"/>
              </w:rPr>
            </w:pPr>
            <w:r>
              <w:rPr>
                <w:color w:val="000000"/>
              </w:rPr>
              <w:t>Overstory</w:t>
            </w:r>
          </w:p>
        </w:tc>
      </w:tr>
      <w:tr w:rsidR="000D5EDD" w:rsidRPr="00356BC0" w14:paraId="3BA9AFD6"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08EE2555" w14:textId="77777777" w:rsidR="000D5EDD" w:rsidRDefault="000D5EDD" w:rsidP="000D5EDD">
            <w:pPr>
              <w:spacing w:line="240" w:lineRule="auto"/>
              <w:rPr>
                <w:color w:val="000000"/>
              </w:rPr>
            </w:pPr>
            <w:r>
              <w:rPr>
                <w:color w:val="000000"/>
              </w:rPr>
              <w:t>RESI3</w:t>
            </w:r>
          </w:p>
        </w:tc>
        <w:tc>
          <w:tcPr>
            <w:tcW w:w="780" w:type="dxa"/>
            <w:tcBorders>
              <w:top w:val="nil"/>
              <w:left w:val="nil"/>
              <w:bottom w:val="nil"/>
              <w:right w:val="nil"/>
            </w:tcBorders>
            <w:shd w:val="clear" w:color="auto" w:fill="auto"/>
            <w:noWrap/>
            <w:vAlign w:val="bottom"/>
            <w:hideMark/>
          </w:tcPr>
          <w:p w14:paraId="331AE840" w14:textId="77777777" w:rsidR="000D5EDD" w:rsidRDefault="000D5EDD" w:rsidP="000D5EDD">
            <w:pPr>
              <w:spacing w:line="240" w:lineRule="auto"/>
              <w:jc w:val="center"/>
              <w:rPr>
                <w:color w:val="000000"/>
              </w:rPr>
            </w:pPr>
            <w:r>
              <w:rPr>
                <w:color w:val="000000"/>
              </w:rPr>
              <w:t>Right</w:t>
            </w:r>
          </w:p>
        </w:tc>
        <w:tc>
          <w:tcPr>
            <w:tcW w:w="1600" w:type="dxa"/>
            <w:tcBorders>
              <w:top w:val="nil"/>
              <w:left w:val="nil"/>
              <w:bottom w:val="nil"/>
              <w:right w:val="nil"/>
            </w:tcBorders>
            <w:shd w:val="clear" w:color="auto" w:fill="auto"/>
            <w:noWrap/>
            <w:vAlign w:val="bottom"/>
            <w:hideMark/>
          </w:tcPr>
          <w:p w14:paraId="2A4CA5D6" w14:textId="77777777" w:rsidR="000D5EDD" w:rsidRDefault="000D5EDD" w:rsidP="000D5EDD">
            <w:pPr>
              <w:spacing w:line="240" w:lineRule="auto"/>
              <w:jc w:val="center"/>
              <w:rPr>
                <w:color w:val="000000"/>
              </w:rPr>
            </w:pPr>
            <w:r>
              <w:rPr>
                <w:color w:val="000000"/>
              </w:rPr>
              <w:t>Tagliamento</w:t>
            </w:r>
          </w:p>
        </w:tc>
        <w:tc>
          <w:tcPr>
            <w:tcW w:w="1180" w:type="dxa"/>
            <w:tcBorders>
              <w:top w:val="nil"/>
              <w:left w:val="nil"/>
              <w:bottom w:val="nil"/>
              <w:right w:val="nil"/>
            </w:tcBorders>
            <w:shd w:val="clear" w:color="auto" w:fill="auto"/>
            <w:noWrap/>
            <w:vAlign w:val="bottom"/>
            <w:hideMark/>
          </w:tcPr>
          <w:p w14:paraId="5982BA43" w14:textId="77777777" w:rsidR="000D5EDD" w:rsidRDefault="000D5EDD" w:rsidP="000D5EDD">
            <w:pPr>
              <w:spacing w:line="240" w:lineRule="auto"/>
              <w:jc w:val="center"/>
              <w:rPr>
                <w:color w:val="000000"/>
              </w:rPr>
            </w:pPr>
            <w:r>
              <w:rPr>
                <w:color w:val="000000"/>
              </w:rPr>
              <w:t>3</w:t>
            </w:r>
          </w:p>
        </w:tc>
        <w:tc>
          <w:tcPr>
            <w:tcW w:w="1000" w:type="dxa"/>
            <w:tcBorders>
              <w:top w:val="nil"/>
              <w:left w:val="nil"/>
              <w:bottom w:val="nil"/>
              <w:right w:val="nil"/>
            </w:tcBorders>
            <w:shd w:val="clear" w:color="auto" w:fill="auto"/>
            <w:noWrap/>
            <w:vAlign w:val="bottom"/>
            <w:hideMark/>
          </w:tcPr>
          <w:p w14:paraId="07308D09" w14:textId="77777777" w:rsidR="000D5EDD" w:rsidRDefault="000D5EDD" w:rsidP="000D5EDD">
            <w:pPr>
              <w:spacing w:line="240" w:lineRule="auto"/>
              <w:jc w:val="center"/>
              <w:rPr>
                <w:color w:val="000000"/>
              </w:rPr>
            </w:pPr>
            <w:r>
              <w:rPr>
                <w:color w:val="000000"/>
              </w:rPr>
              <w:t>1-2</w:t>
            </w:r>
          </w:p>
        </w:tc>
        <w:tc>
          <w:tcPr>
            <w:tcW w:w="1980" w:type="dxa"/>
            <w:tcBorders>
              <w:top w:val="nil"/>
              <w:left w:val="nil"/>
              <w:bottom w:val="nil"/>
              <w:right w:val="nil"/>
            </w:tcBorders>
            <w:shd w:val="clear" w:color="auto" w:fill="auto"/>
            <w:noWrap/>
            <w:vAlign w:val="bottom"/>
            <w:hideMark/>
          </w:tcPr>
          <w:p w14:paraId="6C9F4CF0" w14:textId="77777777" w:rsidR="000D5EDD" w:rsidRDefault="000D5EDD" w:rsidP="000D5EDD">
            <w:pPr>
              <w:spacing w:line="240" w:lineRule="auto"/>
              <w:jc w:val="center"/>
              <w:rPr>
                <w:color w:val="000000"/>
              </w:rPr>
            </w:pPr>
            <w:r>
              <w:rPr>
                <w:color w:val="000000"/>
              </w:rPr>
              <w:t>Meandering</w:t>
            </w:r>
          </w:p>
        </w:tc>
        <w:tc>
          <w:tcPr>
            <w:tcW w:w="1220" w:type="dxa"/>
            <w:tcBorders>
              <w:top w:val="nil"/>
              <w:left w:val="nil"/>
              <w:bottom w:val="nil"/>
              <w:right w:val="nil"/>
            </w:tcBorders>
            <w:shd w:val="clear" w:color="auto" w:fill="auto"/>
            <w:noWrap/>
            <w:vAlign w:val="bottom"/>
            <w:hideMark/>
          </w:tcPr>
          <w:p w14:paraId="365775A5" w14:textId="77777777" w:rsidR="000D5EDD" w:rsidRDefault="000D5EDD" w:rsidP="000D5EDD">
            <w:pPr>
              <w:spacing w:line="240" w:lineRule="auto"/>
              <w:jc w:val="center"/>
              <w:rPr>
                <w:color w:val="000000"/>
              </w:rPr>
            </w:pPr>
            <w:r>
              <w:rPr>
                <w:color w:val="000000"/>
              </w:rPr>
              <w:t>Steep</w:t>
            </w:r>
          </w:p>
        </w:tc>
        <w:tc>
          <w:tcPr>
            <w:tcW w:w="1480" w:type="dxa"/>
            <w:tcBorders>
              <w:top w:val="nil"/>
              <w:left w:val="nil"/>
              <w:bottom w:val="nil"/>
              <w:right w:val="nil"/>
            </w:tcBorders>
            <w:shd w:val="clear" w:color="auto" w:fill="auto"/>
            <w:noWrap/>
            <w:vAlign w:val="bottom"/>
            <w:hideMark/>
          </w:tcPr>
          <w:p w14:paraId="5449087E" w14:textId="77777777" w:rsidR="000D5EDD" w:rsidRDefault="000D5EDD" w:rsidP="000D5EDD">
            <w:pPr>
              <w:spacing w:line="240" w:lineRule="auto"/>
              <w:jc w:val="center"/>
              <w:rPr>
                <w:color w:val="000000"/>
              </w:rPr>
            </w:pPr>
            <w:r>
              <w:rPr>
                <w:color w:val="000000"/>
              </w:rPr>
              <w:t>Overstory</w:t>
            </w:r>
          </w:p>
        </w:tc>
        <w:tc>
          <w:tcPr>
            <w:tcW w:w="1500" w:type="dxa"/>
            <w:tcBorders>
              <w:top w:val="nil"/>
              <w:left w:val="nil"/>
              <w:bottom w:val="nil"/>
              <w:right w:val="nil"/>
            </w:tcBorders>
            <w:shd w:val="clear" w:color="auto" w:fill="auto"/>
            <w:noWrap/>
            <w:vAlign w:val="bottom"/>
            <w:hideMark/>
          </w:tcPr>
          <w:p w14:paraId="10D7A38A" w14:textId="77777777" w:rsidR="000D5EDD" w:rsidRDefault="000D5EDD" w:rsidP="000D5EDD">
            <w:pPr>
              <w:spacing w:line="240" w:lineRule="auto"/>
              <w:jc w:val="center"/>
              <w:rPr>
                <w:color w:val="000000"/>
              </w:rPr>
            </w:pPr>
            <w:r>
              <w:rPr>
                <w:color w:val="000000"/>
              </w:rPr>
              <w:t>Overstory</w:t>
            </w:r>
          </w:p>
        </w:tc>
      </w:tr>
      <w:tr w:rsidR="000D5EDD" w:rsidRPr="00356BC0" w14:paraId="2332D58A"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77CB8240" w14:textId="77777777" w:rsidR="000D5EDD" w:rsidRDefault="000D5EDD" w:rsidP="000D5EDD">
            <w:pPr>
              <w:spacing w:line="240" w:lineRule="auto"/>
              <w:rPr>
                <w:color w:val="000000"/>
              </w:rPr>
            </w:pPr>
            <w:r>
              <w:rPr>
                <w:color w:val="000000"/>
              </w:rPr>
              <w:t>RESI4</w:t>
            </w:r>
          </w:p>
        </w:tc>
        <w:tc>
          <w:tcPr>
            <w:tcW w:w="780" w:type="dxa"/>
            <w:tcBorders>
              <w:top w:val="nil"/>
              <w:left w:val="nil"/>
              <w:bottom w:val="nil"/>
              <w:right w:val="nil"/>
            </w:tcBorders>
            <w:shd w:val="clear" w:color="auto" w:fill="auto"/>
            <w:noWrap/>
            <w:vAlign w:val="bottom"/>
            <w:hideMark/>
          </w:tcPr>
          <w:p w14:paraId="5550C576" w14:textId="77777777" w:rsidR="000D5EDD" w:rsidRDefault="000D5EDD" w:rsidP="000D5EDD">
            <w:pPr>
              <w:spacing w:line="240" w:lineRule="auto"/>
              <w:jc w:val="center"/>
              <w:rPr>
                <w:color w:val="000000"/>
              </w:rPr>
            </w:pPr>
            <w:r>
              <w:rPr>
                <w:color w:val="000000"/>
              </w:rPr>
              <w:t>Left</w:t>
            </w:r>
          </w:p>
        </w:tc>
        <w:tc>
          <w:tcPr>
            <w:tcW w:w="1600" w:type="dxa"/>
            <w:tcBorders>
              <w:top w:val="nil"/>
              <w:left w:val="nil"/>
              <w:bottom w:val="nil"/>
              <w:right w:val="nil"/>
            </w:tcBorders>
            <w:shd w:val="clear" w:color="auto" w:fill="auto"/>
            <w:noWrap/>
            <w:vAlign w:val="bottom"/>
            <w:hideMark/>
          </w:tcPr>
          <w:p w14:paraId="16B43595" w14:textId="77777777" w:rsidR="000D5EDD" w:rsidRDefault="000D5EDD" w:rsidP="000D5EDD">
            <w:pPr>
              <w:spacing w:line="240" w:lineRule="auto"/>
              <w:jc w:val="center"/>
              <w:rPr>
                <w:color w:val="000000"/>
              </w:rPr>
            </w:pPr>
            <w:r>
              <w:rPr>
                <w:color w:val="000000"/>
              </w:rPr>
              <w:t>Tagliamento</w:t>
            </w:r>
          </w:p>
        </w:tc>
        <w:tc>
          <w:tcPr>
            <w:tcW w:w="1180" w:type="dxa"/>
            <w:tcBorders>
              <w:top w:val="nil"/>
              <w:left w:val="nil"/>
              <w:bottom w:val="nil"/>
              <w:right w:val="nil"/>
            </w:tcBorders>
            <w:shd w:val="clear" w:color="auto" w:fill="auto"/>
            <w:noWrap/>
            <w:vAlign w:val="bottom"/>
            <w:hideMark/>
          </w:tcPr>
          <w:p w14:paraId="1A785652" w14:textId="77777777" w:rsidR="000D5EDD" w:rsidRDefault="000D5EDD" w:rsidP="000D5EDD">
            <w:pPr>
              <w:spacing w:line="240" w:lineRule="auto"/>
              <w:jc w:val="center"/>
              <w:rPr>
                <w:color w:val="000000"/>
              </w:rPr>
            </w:pPr>
            <w:r>
              <w:rPr>
                <w:color w:val="000000"/>
              </w:rPr>
              <w:t>4</w:t>
            </w:r>
          </w:p>
        </w:tc>
        <w:tc>
          <w:tcPr>
            <w:tcW w:w="1000" w:type="dxa"/>
            <w:tcBorders>
              <w:top w:val="nil"/>
              <w:left w:val="nil"/>
              <w:bottom w:val="nil"/>
              <w:right w:val="nil"/>
            </w:tcBorders>
            <w:shd w:val="clear" w:color="auto" w:fill="auto"/>
            <w:noWrap/>
            <w:vAlign w:val="bottom"/>
            <w:hideMark/>
          </w:tcPr>
          <w:p w14:paraId="15943C51" w14:textId="77777777" w:rsidR="000D5EDD" w:rsidRDefault="000D5EDD" w:rsidP="000D5EDD">
            <w:pPr>
              <w:spacing w:line="240" w:lineRule="auto"/>
              <w:jc w:val="center"/>
              <w:rPr>
                <w:color w:val="000000"/>
              </w:rPr>
            </w:pPr>
            <w:r>
              <w:rPr>
                <w:color w:val="000000"/>
              </w:rPr>
              <w:t>1-2</w:t>
            </w:r>
          </w:p>
        </w:tc>
        <w:tc>
          <w:tcPr>
            <w:tcW w:w="1980" w:type="dxa"/>
            <w:tcBorders>
              <w:top w:val="nil"/>
              <w:left w:val="nil"/>
              <w:bottom w:val="nil"/>
              <w:right w:val="nil"/>
            </w:tcBorders>
            <w:shd w:val="clear" w:color="auto" w:fill="auto"/>
            <w:noWrap/>
            <w:vAlign w:val="bottom"/>
            <w:hideMark/>
          </w:tcPr>
          <w:p w14:paraId="72DAAF90" w14:textId="77777777" w:rsidR="000D5EDD" w:rsidRDefault="000D5EDD" w:rsidP="000D5EDD">
            <w:pPr>
              <w:spacing w:line="240" w:lineRule="auto"/>
              <w:jc w:val="center"/>
              <w:rPr>
                <w:color w:val="000000"/>
              </w:rPr>
            </w:pPr>
            <w:r>
              <w:rPr>
                <w:color w:val="000000"/>
              </w:rPr>
              <w:t>Straight</w:t>
            </w:r>
          </w:p>
        </w:tc>
        <w:tc>
          <w:tcPr>
            <w:tcW w:w="1220" w:type="dxa"/>
            <w:tcBorders>
              <w:top w:val="nil"/>
              <w:left w:val="nil"/>
              <w:bottom w:val="nil"/>
              <w:right w:val="nil"/>
            </w:tcBorders>
            <w:shd w:val="clear" w:color="auto" w:fill="auto"/>
            <w:noWrap/>
            <w:vAlign w:val="bottom"/>
            <w:hideMark/>
          </w:tcPr>
          <w:p w14:paraId="4A8E13BC" w14:textId="77777777" w:rsidR="000D5EDD" w:rsidRDefault="000D5EDD" w:rsidP="000D5EDD">
            <w:pPr>
              <w:spacing w:line="240" w:lineRule="auto"/>
              <w:jc w:val="center"/>
              <w:rPr>
                <w:color w:val="000000"/>
              </w:rPr>
            </w:pPr>
            <w:r>
              <w:rPr>
                <w:color w:val="000000"/>
              </w:rPr>
              <w:t>Steep</w:t>
            </w:r>
          </w:p>
        </w:tc>
        <w:tc>
          <w:tcPr>
            <w:tcW w:w="1480" w:type="dxa"/>
            <w:tcBorders>
              <w:top w:val="nil"/>
              <w:left w:val="nil"/>
              <w:bottom w:val="nil"/>
              <w:right w:val="nil"/>
            </w:tcBorders>
            <w:shd w:val="clear" w:color="auto" w:fill="auto"/>
            <w:noWrap/>
            <w:vAlign w:val="bottom"/>
            <w:hideMark/>
          </w:tcPr>
          <w:p w14:paraId="4797E6D7" w14:textId="77777777" w:rsidR="000D5EDD" w:rsidRDefault="000D5EDD" w:rsidP="000D5EDD">
            <w:pPr>
              <w:spacing w:line="240" w:lineRule="auto"/>
              <w:jc w:val="center"/>
              <w:rPr>
                <w:color w:val="000000"/>
              </w:rPr>
            </w:pPr>
            <w:r>
              <w:rPr>
                <w:color w:val="000000"/>
              </w:rPr>
              <w:t>Understory</w:t>
            </w:r>
          </w:p>
        </w:tc>
        <w:tc>
          <w:tcPr>
            <w:tcW w:w="1500" w:type="dxa"/>
            <w:tcBorders>
              <w:top w:val="nil"/>
              <w:left w:val="nil"/>
              <w:bottom w:val="nil"/>
              <w:right w:val="nil"/>
            </w:tcBorders>
            <w:shd w:val="clear" w:color="auto" w:fill="auto"/>
            <w:noWrap/>
            <w:vAlign w:val="bottom"/>
            <w:hideMark/>
          </w:tcPr>
          <w:p w14:paraId="297FB440" w14:textId="77777777" w:rsidR="000D5EDD" w:rsidRDefault="000D5EDD" w:rsidP="000D5EDD">
            <w:pPr>
              <w:spacing w:line="240" w:lineRule="auto"/>
              <w:jc w:val="center"/>
              <w:rPr>
                <w:color w:val="000000"/>
              </w:rPr>
            </w:pPr>
            <w:r>
              <w:rPr>
                <w:color w:val="000000"/>
              </w:rPr>
              <w:t>Understory</w:t>
            </w:r>
          </w:p>
        </w:tc>
      </w:tr>
      <w:tr w:rsidR="000D5EDD" w:rsidRPr="00356BC0" w14:paraId="39B308F9"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7036E440" w14:textId="77777777" w:rsidR="000D5EDD" w:rsidRDefault="000D5EDD" w:rsidP="000D5EDD">
            <w:pPr>
              <w:spacing w:line="240" w:lineRule="auto"/>
              <w:rPr>
                <w:color w:val="000000"/>
              </w:rPr>
            </w:pPr>
            <w:r>
              <w:rPr>
                <w:color w:val="000000"/>
              </w:rPr>
              <w:t>RESI4</w:t>
            </w:r>
          </w:p>
        </w:tc>
        <w:tc>
          <w:tcPr>
            <w:tcW w:w="780" w:type="dxa"/>
            <w:tcBorders>
              <w:top w:val="nil"/>
              <w:left w:val="nil"/>
              <w:bottom w:val="nil"/>
              <w:right w:val="nil"/>
            </w:tcBorders>
            <w:shd w:val="clear" w:color="auto" w:fill="auto"/>
            <w:noWrap/>
            <w:vAlign w:val="bottom"/>
            <w:hideMark/>
          </w:tcPr>
          <w:p w14:paraId="04DF5248" w14:textId="77777777" w:rsidR="000D5EDD" w:rsidRDefault="000D5EDD" w:rsidP="000D5EDD">
            <w:pPr>
              <w:spacing w:line="240" w:lineRule="auto"/>
              <w:jc w:val="center"/>
              <w:rPr>
                <w:color w:val="000000"/>
              </w:rPr>
            </w:pPr>
            <w:r>
              <w:rPr>
                <w:color w:val="000000"/>
              </w:rPr>
              <w:t>Right</w:t>
            </w:r>
          </w:p>
        </w:tc>
        <w:tc>
          <w:tcPr>
            <w:tcW w:w="1600" w:type="dxa"/>
            <w:tcBorders>
              <w:top w:val="nil"/>
              <w:left w:val="nil"/>
              <w:bottom w:val="nil"/>
              <w:right w:val="nil"/>
            </w:tcBorders>
            <w:shd w:val="clear" w:color="auto" w:fill="auto"/>
            <w:noWrap/>
            <w:vAlign w:val="bottom"/>
            <w:hideMark/>
          </w:tcPr>
          <w:p w14:paraId="06643E58" w14:textId="77777777" w:rsidR="000D5EDD" w:rsidRDefault="000D5EDD" w:rsidP="000D5EDD">
            <w:pPr>
              <w:spacing w:line="240" w:lineRule="auto"/>
              <w:jc w:val="center"/>
              <w:rPr>
                <w:color w:val="000000"/>
              </w:rPr>
            </w:pPr>
            <w:r>
              <w:rPr>
                <w:color w:val="000000"/>
              </w:rPr>
              <w:t>Tagliamento</w:t>
            </w:r>
          </w:p>
        </w:tc>
        <w:tc>
          <w:tcPr>
            <w:tcW w:w="1180" w:type="dxa"/>
            <w:tcBorders>
              <w:top w:val="nil"/>
              <w:left w:val="nil"/>
              <w:bottom w:val="nil"/>
              <w:right w:val="nil"/>
            </w:tcBorders>
            <w:shd w:val="clear" w:color="auto" w:fill="auto"/>
            <w:noWrap/>
            <w:vAlign w:val="bottom"/>
            <w:hideMark/>
          </w:tcPr>
          <w:p w14:paraId="4EB8738F" w14:textId="77777777" w:rsidR="000D5EDD" w:rsidRDefault="000D5EDD" w:rsidP="000D5EDD">
            <w:pPr>
              <w:spacing w:line="240" w:lineRule="auto"/>
              <w:jc w:val="center"/>
              <w:rPr>
                <w:color w:val="000000"/>
              </w:rPr>
            </w:pPr>
            <w:r>
              <w:rPr>
                <w:color w:val="000000"/>
              </w:rPr>
              <w:t>4</w:t>
            </w:r>
          </w:p>
        </w:tc>
        <w:tc>
          <w:tcPr>
            <w:tcW w:w="1000" w:type="dxa"/>
            <w:tcBorders>
              <w:top w:val="nil"/>
              <w:left w:val="nil"/>
              <w:bottom w:val="nil"/>
              <w:right w:val="nil"/>
            </w:tcBorders>
            <w:shd w:val="clear" w:color="auto" w:fill="auto"/>
            <w:noWrap/>
            <w:vAlign w:val="bottom"/>
            <w:hideMark/>
          </w:tcPr>
          <w:p w14:paraId="15361AA1" w14:textId="77777777" w:rsidR="000D5EDD" w:rsidRDefault="000D5EDD" w:rsidP="000D5EDD">
            <w:pPr>
              <w:spacing w:line="240" w:lineRule="auto"/>
              <w:jc w:val="center"/>
              <w:rPr>
                <w:color w:val="000000"/>
              </w:rPr>
            </w:pPr>
            <w:r>
              <w:rPr>
                <w:color w:val="000000"/>
              </w:rPr>
              <w:t>1-2</w:t>
            </w:r>
          </w:p>
        </w:tc>
        <w:tc>
          <w:tcPr>
            <w:tcW w:w="1980" w:type="dxa"/>
            <w:tcBorders>
              <w:top w:val="nil"/>
              <w:left w:val="nil"/>
              <w:bottom w:val="nil"/>
              <w:right w:val="nil"/>
            </w:tcBorders>
            <w:shd w:val="clear" w:color="auto" w:fill="auto"/>
            <w:noWrap/>
            <w:vAlign w:val="bottom"/>
            <w:hideMark/>
          </w:tcPr>
          <w:p w14:paraId="57A8589F" w14:textId="77777777" w:rsidR="000D5EDD" w:rsidRDefault="000D5EDD" w:rsidP="000D5EDD">
            <w:pPr>
              <w:spacing w:line="240" w:lineRule="auto"/>
              <w:jc w:val="center"/>
              <w:rPr>
                <w:color w:val="000000"/>
              </w:rPr>
            </w:pPr>
            <w:r>
              <w:rPr>
                <w:color w:val="000000"/>
              </w:rPr>
              <w:t>Straight</w:t>
            </w:r>
          </w:p>
        </w:tc>
        <w:tc>
          <w:tcPr>
            <w:tcW w:w="1220" w:type="dxa"/>
            <w:tcBorders>
              <w:top w:val="nil"/>
              <w:left w:val="nil"/>
              <w:bottom w:val="nil"/>
              <w:right w:val="nil"/>
            </w:tcBorders>
            <w:shd w:val="clear" w:color="auto" w:fill="auto"/>
            <w:noWrap/>
            <w:vAlign w:val="bottom"/>
            <w:hideMark/>
          </w:tcPr>
          <w:p w14:paraId="705CA633" w14:textId="77777777" w:rsidR="000D5EDD" w:rsidRDefault="000D5EDD" w:rsidP="000D5EDD">
            <w:pPr>
              <w:spacing w:line="240" w:lineRule="auto"/>
              <w:jc w:val="center"/>
              <w:rPr>
                <w:color w:val="000000"/>
              </w:rPr>
            </w:pPr>
            <w:r>
              <w:rPr>
                <w:color w:val="000000"/>
              </w:rPr>
              <w:t>Steep</w:t>
            </w:r>
          </w:p>
        </w:tc>
        <w:tc>
          <w:tcPr>
            <w:tcW w:w="1480" w:type="dxa"/>
            <w:tcBorders>
              <w:top w:val="nil"/>
              <w:left w:val="nil"/>
              <w:bottom w:val="nil"/>
              <w:right w:val="nil"/>
            </w:tcBorders>
            <w:shd w:val="clear" w:color="auto" w:fill="auto"/>
            <w:noWrap/>
            <w:vAlign w:val="bottom"/>
            <w:hideMark/>
          </w:tcPr>
          <w:p w14:paraId="2D60D596" w14:textId="77777777" w:rsidR="000D5EDD" w:rsidRDefault="000D5EDD" w:rsidP="000D5EDD">
            <w:pPr>
              <w:spacing w:line="240" w:lineRule="auto"/>
              <w:jc w:val="center"/>
              <w:rPr>
                <w:color w:val="000000"/>
              </w:rPr>
            </w:pPr>
            <w:r>
              <w:rPr>
                <w:color w:val="000000"/>
              </w:rPr>
              <w:t>Understory</w:t>
            </w:r>
          </w:p>
        </w:tc>
        <w:tc>
          <w:tcPr>
            <w:tcW w:w="1500" w:type="dxa"/>
            <w:tcBorders>
              <w:top w:val="nil"/>
              <w:left w:val="nil"/>
              <w:bottom w:val="nil"/>
              <w:right w:val="nil"/>
            </w:tcBorders>
            <w:shd w:val="clear" w:color="auto" w:fill="auto"/>
            <w:noWrap/>
            <w:vAlign w:val="bottom"/>
            <w:hideMark/>
          </w:tcPr>
          <w:p w14:paraId="76EE940F" w14:textId="77777777" w:rsidR="000D5EDD" w:rsidRDefault="000D5EDD" w:rsidP="000D5EDD">
            <w:pPr>
              <w:spacing w:line="240" w:lineRule="auto"/>
              <w:jc w:val="center"/>
              <w:rPr>
                <w:color w:val="000000"/>
              </w:rPr>
            </w:pPr>
            <w:r>
              <w:rPr>
                <w:color w:val="000000"/>
              </w:rPr>
              <w:t>Understory</w:t>
            </w:r>
          </w:p>
        </w:tc>
      </w:tr>
      <w:tr w:rsidR="000D5EDD" w:rsidRPr="00356BC0" w14:paraId="14EB019D"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246C064F" w14:textId="77777777" w:rsidR="000D5EDD" w:rsidRDefault="000D5EDD" w:rsidP="000D5EDD">
            <w:pPr>
              <w:spacing w:line="240" w:lineRule="auto"/>
              <w:rPr>
                <w:color w:val="000000"/>
              </w:rPr>
            </w:pPr>
            <w:r>
              <w:rPr>
                <w:color w:val="000000"/>
              </w:rPr>
              <w:t>RESI2</w:t>
            </w:r>
          </w:p>
        </w:tc>
        <w:tc>
          <w:tcPr>
            <w:tcW w:w="780" w:type="dxa"/>
            <w:tcBorders>
              <w:top w:val="nil"/>
              <w:left w:val="nil"/>
              <w:bottom w:val="nil"/>
              <w:right w:val="nil"/>
            </w:tcBorders>
            <w:shd w:val="clear" w:color="auto" w:fill="auto"/>
            <w:noWrap/>
            <w:vAlign w:val="bottom"/>
            <w:hideMark/>
          </w:tcPr>
          <w:p w14:paraId="5F3AD3F9" w14:textId="77777777" w:rsidR="000D5EDD" w:rsidRDefault="000D5EDD" w:rsidP="000D5EDD">
            <w:pPr>
              <w:spacing w:line="240" w:lineRule="auto"/>
              <w:jc w:val="center"/>
              <w:rPr>
                <w:color w:val="000000"/>
              </w:rPr>
            </w:pPr>
            <w:r>
              <w:rPr>
                <w:color w:val="000000"/>
              </w:rPr>
              <w:t>Left</w:t>
            </w:r>
          </w:p>
        </w:tc>
        <w:tc>
          <w:tcPr>
            <w:tcW w:w="1600" w:type="dxa"/>
            <w:tcBorders>
              <w:top w:val="nil"/>
              <w:left w:val="nil"/>
              <w:bottom w:val="nil"/>
              <w:right w:val="nil"/>
            </w:tcBorders>
            <w:shd w:val="clear" w:color="auto" w:fill="auto"/>
            <w:noWrap/>
            <w:vAlign w:val="bottom"/>
            <w:hideMark/>
          </w:tcPr>
          <w:p w14:paraId="6EE2D809" w14:textId="77777777" w:rsidR="000D5EDD" w:rsidRDefault="000D5EDD" w:rsidP="000D5EDD">
            <w:pPr>
              <w:spacing w:line="240" w:lineRule="auto"/>
              <w:jc w:val="center"/>
              <w:rPr>
                <w:color w:val="000000"/>
              </w:rPr>
            </w:pPr>
            <w:r>
              <w:rPr>
                <w:color w:val="000000"/>
              </w:rPr>
              <w:t>Tagliamento</w:t>
            </w:r>
          </w:p>
        </w:tc>
        <w:tc>
          <w:tcPr>
            <w:tcW w:w="1180" w:type="dxa"/>
            <w:tcBorders>
              <w:top w:val="nil"/>
              <w:left w:val="nil"/>
              <w:bottom w:val="nil"/>
              <w:right w:val="nil"/>
            </w:tcBorders>
            <w:shd w:val="clear" w:color="auto" w:fill="auto"/>
            <w:noWrap/>
            <w:vAlign w:val="bottom"/>
            <w:hideMark/>
          </w:tcPr>
          <w:p w14:paraId="0F86D6A5" w14:textId="77777777" w:rsidR="000D5EDD" w:rsidRDefault="000D5EDD" w:rsidP="000D5EDD">
            <w:pPr>
              <w:spacing w:line="240" w:lineRule="auto"/>
              <w:jc w:val="center"/>
              <w:rPr>
                <w:color w:val="000000"/>
              </w:rPr>
            </w:pPr>
            <w:r>
              <w:rPr>
                <w:color w:val="000000"/>
              </w:rPr>
              <w:t>5</w:t>
            </w:r>
          </w:p>
        </w:tc>
        <w:tc>
          <w:tcPr>
            <w:tcW w:w="1000" w:type="dxa"/>
            <w:tcBorders>
              <w:top w:val="nil"/>
              <w:left w:val="nil"/>
              <w:bottom w:val="nil"/>
              <w:right w:val="nil"/>
            </w:tcBorders>
            <w:shd w:val="clear" w:color="auto" w:fill="auto"/>
            <w:noWrap/>
            <w:vAlign w:val="bottom"/>
            <w:hideMark/>
          </w:tcPr>
          <w:p w14:paraId="42E537B5" w14:textId="77777777" w:rsidR="000D5EDD" w:rsidRDefault="000D5EDD" w:rsidP="000D5EDD">
            <w:pPr>
              <w:spacing w:line="240" w:lineRule="auto"/>
              <w:jc w:val="center"/>
              <w:rPr>
                <w:color w:val="000000"/>
              </w:rPr>
            </w:pPr>
            <w:r>
              <w:rPr>
                <w:color w:val="000000"/>
              </w:rPr>
              <w:t>1-2</w:t>
            </w:r>
          </w:p>
        </w:tc>
        <w:tc>
          <w:tcPr>
            <w:tcW w:w="1980" w:type="dxa"/>
            <w:tcBorders>
              <w:top w:val="nil"/>
              <w:left w:val="nil"/>
              <w:bottom w:val="nil"/>
              <w:right w:val="nil"/>
            </w:tcBorders>
            <w:shd w:val="clear" w:color="auto" w:fill="auto"/>
            <w:noWrap/>
            <w:vAlign w:val="bottom"/>
            <w:hideMark/>
          </w:tcPr>
          <w:p w14:paraId="6E96E455" w14:textId="77777777" w:rsidR="000D5EDD" w:rsidRDefault="000D5EDD" w:rsidP="000D5EDD">
            <w:pPr>
              <w:spacing w:line="240" w:lineRule="auto"/>
              <w:jc w:val="center"/>
              <w:rPr>
                <w:color w:val="000000"/>
              </w:rPr>
            </w:pPr>
            <w:r>
              <w:rPr>
                <w:color w:val="000000"/>
              </w:rPr>
              <w:t>Straight</w:t>
            </w:r>
          </w:p>
        </w:tc>
        <w:tc>
          <w:tcPr>
            <w:tcW w:w="1220" w:type="dxa"/>
            <w:tcBorders>
              <w:top w:val="nil"/>
              <w:left w:val="nil"/>
              <w:bottom w:val="nil"/>
              <w:right w:val="nil"/>
            </w:tcBorders>
            <w:shd w:val="clear" w:color="auto" w:fill="auto"/>
            <w:noWrap/>
            <w:vAlign w:val="bottom"/>
            <w:hideMark/>
          </w:tcPr>
          <w:p w14:paraId="2DC278F5" w14:textId="77777777" w:rsidR="000D5EDD" w:rsidRDefault="000D5EDD" w:rsidP="000D5EDD">
            <w:pPr>
              <w:spacing w:line="240" w:lineRule="auto"/>
              <w:jc w:val="center"/>
              <w:rPr>
                <w:color w:val="000000"/>
              </w:rPr>
            </w:pPr>
            <w:r>
              <w:rPr>
                <w:color w:val="000000"/>
              </w:rPr>
              <w:t>Gradual</w:t>
            </w:r>
          </w:p>
        </w:tc>
        <w:tc>
          <w:tcPr>
            <w:tcW w:w="1480" w:type="dxa"/>
            <w:tcBorders>
              <w:top w:val="nil"/>
              <w:left w:val="nil"/>
              <w:bottom w:val="nil"/>
              <w:right w:val="nil"/>
            </w:tcBorders>
            <w:shd w:val="clear" w:color="auto" w:fill="auto"/>
            <w:noWrap/>
            <w:vAlign w:val="bottom"/>
            <w:hideMark/>
          </w:tcPr>
          <w:p w14:paraId="18A70E05" w14:textId="77777777" w:rsidR="000D5EDD" w:rsidRDefault="000D5EDD" w:rsidP="000D5EDD">
            <w:pPr>
              <w:spacing w:line="240" w:lineRule="auto"/>
              <w:jc w:val="center"/>
              <w:rPr>
                <w:color w:val="000000"/>
              </w:rPr>
            </w:pPr>
            <w:r>
              <w:rPr>
                <w:color w:val="000000"/>
              </w:rPr>
              <w:t>Understory</w:t>
            </w:r>
          </w:p>
        </w:tc>
        <w:tc>
          <w:tcPr>
            <w:tcW w:w="1500" w:type="dxa"/>
            <w:tcBorders>
              <w:top w:val="nil"/>
              <w:left w:val="nil"/>
              <w:bottom w:val="nil"/>
              <w:right w:val="nil"/>
            </w:tcBorders>
            <w:shd w:val="clear" w:color="auto" w:fill="auto"/>
            <w:noWrap/>
            <w:vAlign w:val="bottom"/>
            <w:hideMark/>
          </w:tcPr>
          <w:p w14:paraId="5BD1A670" w14:textId="77777777" w:rsidR="000D5EDD" w:rsidRDefault="000D5EDD" w:rsidP="000D5EDD">
            <w:pPr>
              <w:spacing w:line="240" w:lineRule="auto"/>
              <w:jc w:val="center"/>
              <w:rPr>
                <w:color w:val="000000"/>
              </w:rPr>
            </w:pPr>
            <w:r>
              <w:rPr>
                <w:color w:val="000000"/>
              </w:rPr>
              <w:t>Overstory</w:t>
            </w:r>
          </w:p>
        </w:tc>
      </w:tr>
      <w:tr w:rsidR="000D5EDD" w:rsidRPr="00356BC0" w14:paraId="1648A5F5"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16A99F3B" w14:textId="77777777" w:rsidR="000D5EDD" w:rsidRDefault="000D5EDD" w:rsidP="000D5EDD">
            <w:pPr>
              <w:spacing w:line="240" w:lineRule="auto"/>
              <w:rPr>
                <w:color w:val="000000"/>
              </w:rPr>
            </w:pPr>
            <w:r>
              <w:rPr>
                <w:color w:val="000000"/>
              </w:rPr>
              <w:t>RESI2</w:t>
            </w:r>
          </w:p>
        </w:tc>
        <w:tc>
          <w:tcPr>
            <w:tcW w:w="780" w:type="dxa"/>
            <w:tcBorders>
              <w:top w:val="nil"/>
              <w:left w:val="nil"/>
              <w:bottom w:val="nil"/>
              <w:right w:val="nil"/>
            </w:tcBorders>
            <w:shd w:val="clear" w:color="auto" w:fill="auto"/>
            <w:noWrap/>
            <w:vAlign w:val="bottom"/>
            <w:hideMark/>
          </w:tcPr>
          <w:p w14:paraId="044E60F2" w14:textId="77777777" w:rsidR="000D5EDD" w:rsidRDefault="000D5EDD" w:rsidP="000D5EDD">
            <w:pPr>
              <w:spacing w:line="240" w:lineRule="auto"/>
              <w:jc w:val="center"/>
              <w:rPr>
                <w:color w:val="000000"/>
              </w:rPr>
            </w:pPr>
            <w:r>
              <w:rPr>
                <w:color w:val="000000"/>
              </w:rPr>
              <w:t>Right</w:t>
            </w:r>
          </w:p>
        </w:tc>
        <w:tc>
          <w:tcPr>
            <w:tcW w:w="1600" w:type="dxa"/>
            <w:tcBorders>
              <w:top w:val="nil"/>
              <w:left w:val="nil"/>
              <w:bottom w:val="nil"/>
              <w:right w:val="nil"/>
            </w:tcBorders>
            <w:shd w:val="clear" w:color="auto" w:fill="auto"/>
            <w:noWrap/>
            <w:vAlign w:val="bottom"/>
            <w:hideMark/>
          </w:tcPr>
          <w:p w14:paraId="4DE9D478" w14:textId="77777777" w:rsidR="000D5EDD" w:rsidRDefault="000D5EDD" w:rsidP="000D5EDD">
            <w:pPr>
              <w:spacing w:line="240" w:lineRule="auto"/>
              <w:jc w:val="center"/>
              <w:rPr>
                <w:color w:val="000000"/>
              </w:rPr>
            </w:pPr>
            <w:r>
              <w:rPr>
                <w:color w:val="000000"/>
              </w:rPr>
              <w:t>Tagliamento</w:t>
            </w:r>
          </w:p>
        </w:tc>
        <w:tc>
          <w:tcPr>
            <w:tcW w:w="1180" w:type="dxa"/>
            <w:tcBorders>
              <w:top w:val="nil"/>
              <w:left w:val="nil"/>
              <w:bottom w:val="nil"/>
              <w:right w:val="nil"/>
            </w:tcBorders>
            <w:shd w:val="clear" w:color="auto" w:fill="auto"/>
            <w:noWrap/>
            <w:vAlign w:val="bottom"/>
            <w:hideMark/>
          </w:tcPr>
          <w:p w14:paraId="1E88CE0C" w14:textId="77777777" w:rsidR="000D5EDD" w:rsidRDefault="000D5EDD" w:rsidP="000D5EDD">
            <w:pPr>
              <w:spacing w:line="240" w:lineRule="auto"/>
              <w:jc w:val="center"/>
              <w:rPr>
                <w:color w:val="000000"/>
              </w:rPr>
            </w:pPr>
            <w:r>
              <w:rPr>
                <w:color w:val="000000"/>
              </w:rPr>
              <w:t>5</w:t>
            </w:r>
          </w:p>
        </w:tc>
        <w:tc>
          <w:tcPr>
            <w:tcW w:w="1000" w:type="dxa"/>
            <w:tcBorders>
              <w:top w:val="nil"/>
              <w:left w:val="nil"/>
              <w:bottom w:val="nil"/>
              <w:right w:val="nil"/>
            </w:tcBorders>
            <w:shd w:val="clear" w:color="auto" w:fill="auto"/>
            <w:noWrap/>
            <w:vAlign w:val="bottom"/>
            <w:hideMark/>
          </w:tcPr>
          <w:p w14:paraId="01555CA8" w14:textId="77777777" w:rsidR="000D5EDD" w:rsidRDefault="000D5EDD" w:rsidP="000D5EDD">
            <w:pPr>
              <w:spacing w:line="240" w:lineRule="auto"/>
              <w:jc w:val="center"/>
              <w:rPr>
                <w:color w:val="000000"/>
              </w:rPr>
            </w:pPr>
            <w:r>
              <w:rPr>
                <w:color w:val="000000"/>
              </w:rPr>
              <w:t>1-2</w:t>
            </w:r>
          </w:p>
        </w:tc>
        <w:tc>
          <w:tcPr>
            <w:tcW w:w="1980" w:type="dxa"/>
            <w:tcBorders>
              <w:top w:val="nil"/>
              <w:left w:val="nil"/>
              <w:bottom w:val="nil"/>
              <w:right w:val="nil"/>
            </w:tcBorders>
            <w:shd w:val="clear" w:color="auto" w:fill="auto"/>
            <w:noWrap/>
            <w:vAlign w:val="bottom"/>
            <w:hideMark/>
          </w:tcPr>
          <w:p w14:paraId="42D058A5" w14:textId="77777777" w:rsidR="000D5EDD" w:rsidRDefault="000D5EDD" w:rsidP="000D5EDD">
            <w:pPr>
              <w:spacing w:line="240" w:lineRule="auto"/>
              <w:jc w:val="center"/>
              <w:rPr>
                <w:color w:val="000000"/>
              </w:rPr>
            </w:pPr>
            <w:r>
              <w:rPr>
                <w:color w:val="000000"/>
              </w:rPr>
              <w:t>Straight</w:t>
            </w:r>
          </w:p>
        </w:tc>
        <w:tc>
          <w:tcPr>
            <w:tcW w:w="1220" w:type="dxa"/>
            <w:tcBorders>
              <w:top w:val="nil"/>
              <w:left w:val="nil"/>
              <w:bottom w:val="nil"/>
              <w:right w:val="nil"/>
            </w:tcBorders>
            <w:shd w:val="clear" w:color="auto" w:fill="auto"/>
            <w:noWrap/>
            <w:vAlign w:val="bottom"/>
            <w:hideMark/>
          </w:tcPr>
          <w:p w14:paraId="4DE593F3" w14:textId="77777777" w:rsidR="000D5EDD" w:rsidRDefault="000D5EDD" w:rsidP="000D5EDD">
            <w:pPr>
              <w:spacing w:line="240" w:lineRule="auto"/>
              <w:jc w:val="center"/>
              <w:rPr>
                <w:color w:val="000000"/>
              </w:rPr>
            </w:pPr>
            <w:r>
              <w:rPr>
                <w:color w:val="000000"/>
              </w:rPr>
              <w:t>Gradual</w:t>
            </w:r>
          </w:p>
        </w:tc>
        <w:tc>
          <w:tcPr>
            <w:tcW w:w="1480" w:type="dxa"/>
            <w:tcBorders>
              <w:top w:val="nil"/>
              <w:left w:val="nil"/>
              <w:bottom w:val="nil"/>
              <w:right w:val="nil"/>
            </w:tcBorders>
            <w:shd w:val="clear" w:color="auto" w:fill="auto"/>
            <w:noWrap/>
            <w:vAlign w:val="bottom"/>
            <w:hideMark/>
          </w:tcPr>
          <w:p w14:paraId="7B69A6B1" w14:textId="77777777" w:rsidR="000D5EDD" w:rsidRDefault="000D5EDD" w:rsidP="000D5EDD">
            <w:pPr>
              <w:spacing w:line="240" w:lineRule="auto"/>
              <w:jc w:val="center"/>
              <w:rPr>
                <w:color w:val="000000"/>
              </w:rPr>
            </w:pPr>
            <w:r>
              <w:rPr>
                <w:color w:val="000000"/>
              </w:rPr>
              <w:t>Understory</w:t>
            </w:r>
          </w:p>
        </w:tc>
        <w:tc>
          <w:tcPr>
            <w:tcW w:w="1500" w:type="dxa"/>
            <w:tcBorders>
              <w:top w:val="nil"/>
              <w:left w:val="nil"/>
              <w:bottom w:val="nil"/>
              <w:right w:val="nil"/>
            </w:tcBorders>
            <w:shd w:val="clear" w:color="auto" w:fill="auto"/>
            <w:noWrap/>
            <w:vAlign w:val="bottom"/>
            <w:hideMark/>
          </w:tcPr>
          <w:p w14:paraId="1F2CD734" w14:textId="77777777" w:rsidR="000D5EDD" w:rsidRDefault="000D5EDD" w:rsidP="000D5EDD">
            <w:pPr>
              <w:spacing w:line="240" w:lineRule="auto"/>
              <w:jc w:val="center"/>
              <w:rPr>
                <w:color w:val="000000"/>
              </w:rPr>
            </w:pPr>
            <w:r>
              <w:rPr>
                <w:color w:val="000000"/>
              </w:rPr>
              <w:t>Overstory</w:t>
            </w:r>
          </w:p>
        </w:tc>
      </w:tr>
      <w:tr w:rsidR="000D5EDD" w:rsidRPr="00356BC0" w14:paraId="30908259"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7C136717" w14:textId="77777777" w:rsidR="000D5EDD" w:rsidRDefault="000D5EDD" w:rsidP="000D5EDD">
            <w:pPr>
              <w:spacing w:line="240" w:lineRule="auto"/>
              <w:rPr>
                <w:color w:val="000000"/>
              </w:rPr>
            </w:pPr>
            <w:r>
              <w:rPr>
                <w:color w:val="000000"/>
              </w:rPr>
              <w:t>RESI1</w:t>
            </w:r>
          </w:p>
        </w:tc>
        <w:tc>
          <w:tcPr>
            <w:tcW w:w="780" w:type="dxa"/>
            <w:tcBorders>
              <w:top w:val="nil"/>
              <w:left w:val="nil"/>
              <w:bottom w:val="nil"/>
              <w:right w:val="nil"/>
            </w:tcBorders>
            <w:shd w:val="clear" w:color="auto" w:fill="auto"/>
            <w:noWrap/>
            <w:vAlign w:val="bottom"/>
            <w:hideMark/>
          </w:tcPr>
          <w:p w14:paraId="0F66DB50" w14:textId="77777777" w:rsidR="000D5EDD" w:rsidRDefault="000D5EDD" w:rsidP="000D5EDD">
            <w:pPr>
              <w:spacing w:line="240" w:lineRule="auto"/>
              <w:jc w:val="center"/>
              <w:rPr>
                <w:color w:val="000000"/>
              </w:rPr>
            </w:pPr>
            <w:r>
              <w:rPr>
                <w:color w:val="000000"/>
              </w:rPr>
              <w:t>Left</w:t>
            </w:r>
          </w:p>
        </w:tc>
        <w:tc>
          <w:tcPr>
            <w:tcW w:w="1600" w:type="dxa"/>
            <w:tcBorders>
              <w:top w:val="nil"/>
              <w:left w:val="nil"/>
              <w:bottom w:val="nil"/>
              <w:right w:val="nil"/>
            </w:tcBorders>
            <w:shd w:val="clear" w:color="auto" w:fill="auto"/>
            <w:noWrap/>
            <w:vAlign w:val="bottom"/>
            <w:hideMark/>
          </w:tcPr>
          <w:p w14:paraId="77F84C93" w14:textId="77777777" w:rsidR="000D5EDD" w:rsidRDefault="000D5EDD" w:rsidP="000D5EDD">
            <w:pPr>
              <w:spacing w:line="240" w:lineRule="auto"/>
              <w:jc w:val="center"/>
              <w:rPr>
                <w:color w:val="000000"/>
              </w:rPr>
            </w:pPr>
            <w:r>
              <w:rPr>
                <w:color w:val="000000"/>
              </w:rPr>
              <w:t>Tagliamento</w:t>
            </w:r>
          </w:p>
        </w:tc>
        <w:tc>
          <w:tcPr>
            <w:tcW w:w="1180" w:type="dxa"/>
            <w:tcBorders>
              <w:top w:val="nil"/>
              <w:left w:val="nil"/>
              <w:bottom w:val="nil"/>
              <w:right w:val="nil"/>
            </w:tcBorders>
            <w:shd w:val="clear" w:color="auto" w:fill="auto"/>
            <w:noWrap/>
            <w:vAlign w:val="bottom"/>
            <w:hideMark/>
          </w:tcPr>
          <w:p w14:paraId="0B9E8C4E" w14:textId="77777777" w:rsidR="000D5EDD" w:rsidRDefault="000D5EDD" w:rsidP="000D5EDD">
            <w:pPr>
              <w:spacing w:line="240" w:lineRule="auto"/>
              <w:jc w:val="center"/>
              <w:rPr>
                <w:color w:val="000000"/>
              </w:rPr>
            </w:pPr>
            <w:r>
              <w:rPr>
                <w:color w:val="000000"/>
              </w:rPr>
              <w:t>7</w:t>
            </w:r>
          </w:p>
        </w:tc>
        <w:tc>
          <w:tcPr>
            <w:tcW w:w="1000" w:type="dxa"/>
            <w:tcBorders>
              <w:top w:val="nil"/>
              <w:left w:val="nil"/>
              <w:bottom w:val="nil"/>
              <w:right w:val="nil"/>
            </w:tcBorders>
            <w:shd w:val="clear" w:color="auto" w:fill="auto"/>
            <w:noWrap/>
            <w:vAlign w:val="bottom"/>
            <w:hideMark/>
          </w:tcPr>
          <w:p w14:paraId="5C794B33" w14:textId="77777777" w:rsidR="000D5EDD" w:rsidRDefault="000D5EDD" w:rsidP="000D5EDD">
            <w:pPr>
              <w:spacing w:line="240" w:lineRule="auto"/>
              <w:jc w:val="center"/>
              <w:rPr>
                <w:color w:val="000000"/>
              </w:rPr>
            </w:pPr>
            <w:r>
              <w:rPr>
                <w:color w:val="000000"/>
              </w:rPr>
              <w:t>3-4</w:t>
            </w:r>
          </w:p>
        </w:tc>
        <w:tc>
          <w:tcPr>
            <w:tcW w:w="1980" w:type="dxa"/>
            <w:tcBorders>
              <w:top w:val="nil"/>
              <w:left w:val="nil"/>
              <w:bottom w:val="nil"/>
              <w:right w:val="nil"/>
            </w:tcBorders>
            <w:shd w:val="clear" w:color="auto" w:fill="auto"/>
            <w:noWrap/>
            <w:vAlign w:val="bottom"/>
            <w:hideMark/>
          </w:tcPr>
          <w:p w14:paraId="3446CC94" w14:textId="77777777" w:rsidR="000D5EDD" w:rsidRDefault="000D5EDD" w:rsidP="000D5EDD">
            <w:pPr>
              <w:spacing w:line="240" w:lineRule="auto"/>
              <w:jc w:val="center"/>
              <w:rPr>
                <w:color w:val="000000"/>
              </w:rPr>
            </w:pPr>
            <w:r>
              <w:rPr>
                <w:color w:val="000000"/>
              </w:rPr>
              <w:t>Braided</w:t>
            </w:r>
          </w:p>
        </w:tc>
        <w:tc>
          <w:tcPr>
            <w:tcW w:w="1220" w:type="dxa"/>
            <w:tcBorders>
              <w:top w:val="nil"/>
              <w:left w:val="nil"/>
              <w:bottom w:val="nil"/>
              <w:right w:val="nil"/>
            </w:tcBorders>
            <w:shd w:val="clear" w:color="auto" w:fill="auto"/>
            <w:noWrap/>
            <w:vAlign w:val="bottom"/>
            <w:hideMark/>
          </w:tcPr>
          <w:p w14:paraId="1B231692" w14:textId="77777777" w:rsidR="000D5EDD" w:rsidRDefault="000D5EDD" w:rsidP="000D5EDD">
            <w:pPr>
              <w:spacing w:line="240" w:lineRule="auto"/>
              <w:jc w:val="center"/>
              <w:rPr>
                <w:color w:val="000000"/>
              </w:rPr>
            </w:pPr>
            <w:r>
              <w:rPr>
                <w:color w:val="000000"/>
              </w:rPr>
              <w:t>Steep</w:t>
            </w:r>
          </w:p>
        </w:tc>
        <w:tc>
          <w:tcPr>
            <w:tcW w:w="1480" w:type="dxa"/>
            <w:tcBorders>
              <w:top w:val="nil"/>
              <w:left w:val="nil"/>
              <w:bottom w:val="nil"/>
              <w:right w:val="nil"/>
            </w:tcBorders>
            <w:shd w:val="clear" w:color="auto" w:fill="auto"/>
            <w:noWrap/>
            <w:vAlign w:val="bottom"/>
            <w:hideMark/>
          </w:tcPr>
          <w:p w14:paraId="2C25997C" w14:textId="77777777" w:rsidR="000D5EDD" w:rsidRDefault="000D5EDD" w:rsidP="000D5EDD">
            <w:pPr>
              <w:spacing w:line="240" w:lineRule="auto"/>
              <w:jc w:val="center"/>
              <w:rPr>
                <w:color w:val="000000"/>
              </w:rPr>
            </w:pPr>
            <w:r>
              <w:rPr>
                <w:color w:val="000000"/>
              </w:rPr>
              <w:t>Barren</w:t>
            </w:r>
          </w:p>
        </w:tc>
        <w:tc>
          <w:tcPr>
            <w:tcW w:w="1500" w:type="dxa"/>
            <w:tcBorders>
              <w:top w:val="nil"/>
              <w:left w:val="nil"/>
              <w:bottom w:val="nil"/>
              <w:right w:val="nil"/>
            </w:tcBorders>
            <w:shd w:val="clear" w:color="auto" w:fill="auto"/>
            <w:noWrap/>
            <w:vAlign w:val="bottom"/>
            <w:hideMark/>
          </w:tcPr>
          <w:p w14:paraId="397DF799" w14:textId="77777777" w:rsidR="000D5EDD" w:rsidRDefault="000D5EDD" w:rsidP="000D5EDD">
            <w:pPr>
              <w:spacing w:line="240" w:lineRule="auto"/>
              <w:jc w:val="center"/>
              <w:rPr>
                <w:color w:val="000000"/>
              </w:rPr>
            </w:pPr>
            <w:r>
              <w:rPr>
                <w:color w:val="000000"/>
              </w:rPr>
              <w:t>Understory</w:t>
            </w:r>
          </w:p>
        </w:tc>
      </w:tr>
      <w:tr w:rsidR="000D5EDD" w:rsidRPr="00356BC0" w14:paraId="70A1F420"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32E55B09" w14:textId="77777777" w:rsidR="000D5EDD" w:rsidRDefault="000D5EDD" w:rsidP="000D5EDD">
            <w:pPr>
              <w:spacing w:line="240" w:lineRule="auto"/>
              <w:rPr>
                <w:color w:val="000000"/>
              </w:rPr>
            </w:pPr>
            <w:r>
              <w:rPr>
                <w:color w:val="000000"/>
              </w:rPr>
              <w:t>RESI1</w:t>
            </w:r>
          </w:p>
        </w:tc>
        <w:tc>
          <w:tcPr>
            <w:tcW w:w="780" w:type="dxa"/>
            <w:tcBorders>
              <w:top w:val="nil"/>
              <w:left w:val="nil"/>
              <w:bottom w:val="nil"/>
              <w:right w:val="nil"/>
            </w:tcBorders>
            <w:shd w:val="clear" w:color="auto" w:fill="auto"/>
            <w:noWrap/>
            <w:vAlign w:val="bottom"/>
            <w:hideMark/>
          </w:tcPr>
          <w:p w14:paraId="23E245C8" w14:textId="77777777" w:rsidR="000D5EDD" w:rsidRDefault="000D5EDD" w:rsidP="000D5EDD">
            <w:pPr>
              <w:spacing w:line="240" w:lineRule="auto"/>
              <w:jc w:val="center"/>
              <w:rPr>
                <w:color w:val="000000"/>
              </w:rPr>
            </w:pPr>
            <w:r>
              <w:rPr>
                <w:color w:val="000000"/>
              </w:rPr>
              <w:t>Right</w:t>
            </w:r>
          </w:p>
        </w:tc>
        <w:tc>
          <w:tcPr>
            <w:tcW w:w="1600" w:type="dxa"/>
            <w:tcBorders>
              <w:top w:val="nil"/>
              <w:left w:val="nil"/>
              <w:bottom w:val="nil"/>
              <w:right w:val="nil"/>
            </w:tcBorders>
            <w:shd w:val="clear" w:color="auto" w:fill="auto"/>
            <w:noWrap/>
            <w:vAlign w:val="bottom"/>
            <w:hideMark/>
          </w:tcPr>
          <w:p w14:paraId="3A9BD782" w14:textId="77777777" w:rsidR="000D5EDD" w:rsidRDefault="000D5EDD" w:rsidP="000D5EDD">
            <w:pPr>
              <w:spacing w:line="240" w:lineRule="auto"/>
              <w:jc w:val="center"/>
              <w:rPr>
                <w:color w:val="000000"/>
              </w:rPr>
            </w:pPr>
            <w:r>
              <w:rPr>
                <w:color w:val="000000"/>
              </w:rPr>
              <w:t>Tagliamento</w:t>
            </w:r>
          </w:p>
        </w:tc>
        <w:tc>
          <w:tcPr>
            <w:tcW w:w="1180" w:type="dxa"/>
            <w:tcBorders>
              <w:top w:val="nil"/>
              <w:left w:val="nil"/>
              <w:bottom w:val="nil"/>
              <w:right w:val="nil"/>
            </w:tcBorders>
            <w:shd w:val="clear" w:color="auto" w:fill="auto"/>
            <w:noWrap/>
            <w:vAlign w:val="bottom"/>
            <w:hideMark/>
          </w:tcPr>
          <w:p w14:paraId="07A76581" w14:textId="77777777" w:rsidR="000D5EDD" w:rsidRDefault="000D5EDD" w:rsidP="000D5EDD">
            <w:pPr>
              <w:spacing w:line="240" w:lineRule="auto"/>
              <w:jc w:val="center"/>
              <w:rPr>
                <w:color w:val="000000"/>
              </w:rPr>
            </w:pPr>
            <w:r>
              <w:rPr>
                <w:color w:val="000000"/>
              </w:rPr>
              <w:t>7</w:t>
            </w:r>
          </w:p>
        </w:tc>
        <w:tc>
          <w:tcPr>
            <w:tcW w:w="1000" w:type="dxa"/>
            <w:tcBorders>
              <w:top w:val="nil"/>
              <w:left w:val="nil"/>
              <w:bottom w:val="nil"/>
              <w:right w:val="nil"/>
            </w:tcBorders>
            <w:shd w:val="clear" w:color="auto" w:fill="auto"/>
            <w:noWrap/>
            <w:vAlign w:val="bottom"/>
            <w:hideMark/>
          </w:tcPr>
          <w:p w14:paraId="3BEDC015" w14:textId="77777777" w:rsidR="000D5EDD" w:rsidRDefault="000D5EDD" w:rsidP="000D5EDD">
            <w:pPr>
              <w:spacing w:line="240" w:lineRule="auto"/>
              <w:jc w:val="center"/>
              <w:rPr>
                <w:color w:val="000000"/>
              </w:rPr>
            </w:pPr>
            <w:r>
              <w:rPr>
                <w:color w:val="000000"/>
              </w:rPr>
              <w:t>3-4</w:t>
            </w:r>
          </w:p>
        </w:tc>
        <w:tc>
          <w:tcPr>
            <w:tcW w:w="1980" w:type="dxa"/>
            <w:tcBorders>
              <w:top w:val="nil"/>
              <w:left w:val="nil"/>
              <w:bottom w:val="nil"/>
              <w:right w:val="nil"/>
            </w:tcBorders>
            <w:shd w:val="clear" w:color="auto" w:fill="auto"/>
            <w:noWrap/>
            <w:vAlign w:val="bottom"/>
            <w:hideMark/>
          </w:tcPr>
          <w:p w14:paraId="2AEEC4A4" w14:textId="77777777" w:rsidR="000D5EDD" w:rsidRDefault="000D5EDD" w:rsidP="000D5EDD">
            <w:pPr>
              <w:spacing w:line="240" w:lineRule="auto"/>
              <w:jc w:val="center"/>
              <w:rPr>
                <w:color w:val="000000"/>
              </w:rPr>
            </w:pPr>
            <w:r>
              <w:rPr>
                <w:color w:val="000000"/>
              </w:rPr>
              <w:t>Braided</w:t>
            </w:r>
          </w:p>
        </w:tc>
        <w:tc>
          <w:tcPr>
            <w:tcW w:w="1220" w:type="dxa"/>
            <w:tcBorders>
              <w:top w:val="nil"/>
              <w:left w:val="nil"/>
              <w:bottom w:val="nil"/>
              <w:right w:val="nil"/>
            </w:tcBorders>
            <w:shd w:val="clear" w:color="auto" w:fill="auto"/>
            <w:noWrap/>
            <w:vAlign w:val="bottom"/>
            <w:hideMark/>
          </w:tcPr>
          <w:p w14:paraId="24FA8758" w14:textId="77777777" w:rsidR="000D5EDD" w:rsidRDefault="000D5EDD" w:rsidP="000D5EDD">
            <w:pPr>
              <w:spacing w:line="240" w:lineRule="auto"/>
              <w:jc w:val="center"/>
              <w:rPr>
                <w:color w:val="000000"/>
              </w:rPr>
            </w:pPr>
            <w:r>
              <w:rPr>
                <w:color w:val="000000"/>
              </w:rPr>
              <w:t>Gradual</w:t>
            </w:r>
          </w:p>
        </w:tc>
        <w:tc>
          <w:tcPr>
            <w:tcW w:w="1480" w:type="dxa"/>
            <w:tcBorders>
              <w:top w:val="nil"/>
              <w:left w:val="nil"/>
              <w:bottom w:val="nil"/>
              <w:right w:val="nil"/>
            </w:tcBorders>
            <w:shd w:val="clear" w:color="auto" w:fill="auto"/>
            <w:noWrap/>
            <w:vAlign w:val="bottom"/>
            <w:hideMark/>
          </w:tcPr>
          <w:p w14:paraId="3A27048D" w14:textId="77777777" w:rsidR="000D5EDD" w:rsidRDefault="000D5EDD" w:rsidP="000D5EDD">
            <w:pPr>
              <w:spacing w:line="240" w:lineRule="auto"/>
              <w:jc w:val="center"/>
              <w:rPr>
                <w:color w:val="000000"/>
              </w:rPr>
            </w:pPr>
            <w:r>
              <w:rPr>
                <w:color w:val="000000"/>
              </w:rPr>
              <w:t>Overstory</w:t>
            </w:r>
          </w:p>
        </w:tc>
        <w:tc>
          <w:tcPr>
            <w:tcW w:w="1500" w:type="dxa"/>
            <w:tcBorders>
              <w:top w:val="nil"/>
              <w:left w:val="nil"/>
              <w:bottom w:val="nil"/>
              <w:right w:val="nil"/>
            </w:tcBorders>
            <w:shd w:val="clear" w:color="auto" w:fill="auto"/>
            <w:noWrap/>
            <w:vAlign w:val="bottom"/>
            <w:hideMark/>
          </w:tcPr>
          <w:p w14:paraId="05E656F0" w14:textId="77777777" w:rsidR="000D5EDD" w:rsidRDefault="000D5EDD" w:rsidP="000D5EDD">
            <w:pPr>
              <w:spacing w:line="240" w:lineRule="auto"/>
              <w:jc w:val="center"/>
              <w:rPr>
                <w:color w:val="000000"/>
              </w:rPr>
            </w:pPr>
            <w:r>
              <w:rPr>
                <w:color w:val="000000"/>
              </w:rPr>
              <w:t>Overstory</w:t>
            </w:r>
          </w:p>
        </w:tc>
      </w:tr>
      <w:tr w:rsidR="000D5EDD" w:rsidRPr="00356BC0" w14:paraId="6FE22E4C"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101F5FA5" w14:textId="77777777" w:rsidR="000D5EDD" w:rsidRDefault="000D5EDD" w:rsidP="000D5EDD">
            <w:pPr>
              <w:spacing w:line="240" w:lineRule="auto"/>
              <w:rPr>
                <w:color w:val="000000"/>
              </w:rPr>
            </w:pPr>
            <w:r>
              <w:rPr>
                <w:color w:val="000000"/>
              </w:rPr>
              <w:t>RESI5</w:t>
            </w:r>
          </w:p>
        </w:tc>
        <w:tc>
          <w:tcPr>
            <w:tcW w:w="780" w:type="dxa"/>
            <w:tcBorders>
              <w:top w:val="nil"/>
              <w:left w:val="nil"/>
              <w:bottom w:val="nil"/>
              <w:right w:val="nil"/>
            </w:tcBorders>
            <w:shd w:val="clear" w:color="auto" w:fill="auto"/>
            <w:noWrap/>
            <w:vAlign w:val="bottom"/>
            <w:hideMark/>
          </w:tcPr>
          <w:p w14:paraId="1EA505B3" w14:textId="77777777" w:rsidR="000D5EDD" w:rsidRDefault="000D5EDD" w:rsidP="000D5EDD">
            <w:pPr>
              <w:spacing w:line="240" w:lineRule="auto"/>
              <w:jc w:val="center"/>
              <w:rPr>
                <w:color w:val="000000"/>
              </w:rPr>
            </w:pPr>
            <w:r>
              <w:rPr>
                <w:color w:val="000000"/>
              </w:rPr>
              <w:t>Left</w:t>
            </w:r>
          </w:p>
        </w:tc>
        <w:tc>
          <w:tcPr>
            <w:tcW w:w="1600" w:type="dxa"/>
            <w:tcBorders>
              <w:top w:val="nil"/>
              <w:left w:val="nil"/>
              <w:bottom w:val="nil"/>
              <w:right w:val="nil"/>
            </w:tcBorders>
            <w:shd w:val="clear" w:color="auto" w:fill="auto"/>
            <w:noWrap/>
            <w:vAlign w:val="bottom"/>
            <w:hideMark/>
          </w:tcPr>
          <w:p w14:paraId="3BD865D1" w14:textId="77777777" w:rsidR="000D5EDD" w:rsidRDefault="000D5EDD" w:rsidP="000D5EDD">
            <w:pPr>
              <w:spacing w:line="240" w:lineRule="auto"/>
              <w:jc w:val="center"/>
              <w:rPr>
                <w:color w:val="000000"/>
              </w:rPr>
            </w:pPr>
            <w:r>
              <w:rPr>
                <w:color w:val="000000"/>
              </w:rPr>
              <w:t>Tagliamento</w:t>
            </w:r>
          </w:p>
        </w:tc>
        <w:tc>
          <w:tcPr>
            <w:tcW w:w="1180" w:type="dxa"/>
            <w:tcBorders>
              <w:top w:val="nil"/>
              <w:left w:val="nil"/>
              <w:bottom w:val="nil"/>
              <w:right w:val="nil"/>
            </w:tcBorders>
            <w:shd w:val="clear" w:color="auto" w:fill="auto"/>
            <w:noWrap/>
            <w:vAlign w:val="bottom"/>
            <w:hideMark/>
          </w:tcPr>
          <w:p w14:paraId="77C6C8D5" w14:textId="77777777" w:rsidR="000D5EDD" w:rsidRDefault="000D5EDD" w:rsidP="000D5EDD">
            <w:pPr>
              <w:spacing w:line="240" w:lineRule="auto"/>
              <w:jc w:val="center"/>
              <w:rPr>
                <w:color w:val="000000"/>
              </w:rPr>
            </w:pPr>
            <w:r>
              <w:rPr>
                <w:color w:val="000000"/>
              </w:rPr>
              <w:t>16</w:t>
            </w:r>
          </w:p>
        </w:tc>
        <w:tc>
          <w:tcPr>
            <w:tcW w:w="1000" w:type="dxa"/>
            <w:tcBorders>
              <w:top w:val="nil"/>
              <w:left w:val="nil"/>
              <w:bottom w:val="nil"/>
              <w:right w:val="nil"/>
            </w:tcBorders>
            <w:shd w:val="clear" w:color="auto" w:fill="auto"/>
            <w:noWrap/>
            <w:vAlign w:val="bottom"/>
            <w:hideMark/>
          </w:tcPr>
          <w:p w14:paraId="20137F47" w14:textId="77777777" w:rsidR="000D5EDD" w:rsidRDefault="000D5EDD" w:rsidP="000D5EDD">
            <w:pPr>
              <w:spacing w:line="240" w:lineRule="auto"/>
              <w:jc w:val="center"/>
              <w:rPr>
                <w:color w:val="000000"/>
              </w:rPr>
            </w:pPr>
            <w:r>
              <w:rPr>
                <w:color w:val="000000"/>
              </w:rPr>
              <w:t>3-4</w:t>
            </w:r>
          </w:p>
        </w:tc>
        <w:tc>
          <w:tcPr>
            <w:tcW w:w="1980" w:type="dxa"/>
            <w:tcBorders>
              <w:top w:val="nil"/>
              <w:left w:val="nil"/>
              <w:bottom w:val="nil"/>
              <w:right w:val="nil"/>
            </w:tcBorders>
            <w:shd w:val="clear" w:color="auto" w:fill="auto"/>
            <w:noWrap/>
            <w:vAlign w:val="bottom"/>
            <w:hideMark/>
          </w:tcPr>
          <w:p w14:paraId="27068FDA" w14:textId="77777777" w:rsidR="000D5EDD" w:rsidRDefault="000D5EDD" w:rsidP="000D5EDD">
            <w:pPr>
              <w:spacing w:line="240" w:lineRule="auto"/>
              <w:jc w:val="center"/>
              <w:rPr>
                <w:color w:val="000000"/>
              </w:rPr>
            </w:pPr>
            <w:r>
              <w:rPr>
                <w:color w:val="000000"/>
              </w:rPr>
              <w:t>Braided</w:t>
            </w:r>
          </w:p>
        </w:tc>
        <w:tc>
          <w:tcPr>
            <w:tcW w:w="1220" w:type="dxa"/>
            <w:tcBorders>
              <w:top w:val="nil"/>
              <w:left w:val="nil"/>
              <w:bottom w:val="nil"/>
              <w:right w:val="nil"/>
            </w:tcBorders>
            <w:shd w:val="clear" w:color="auto" w:fill="auto"/>
            <w:noWrap/>
            <w:vAlign w:val="bottom"/>
            <w:hideMark/>
          </w:tcPr>
          <w:p w14:paraId="41C9557E" w14:textId="77777777" w:rsidR="000D5EDD" w:rsidRDefault="000D5EDD" w:rsidP="000D5EDD">
            <w:pPr>
              <w:spacing w:line="240" w:lineRule="auto"/>
              <w:jc w:val="center"/>
              <w:rPr>
                <w:color w:val="000000"/>
              </w:rPr>
            </w:pPr>
            <w:r>
              <w:rPr>
                <w:color w:val="000000"/>
              </w:rPr>
              <w:t>Terrace</w:t>
            </w:r>
          </w:p>
        </w:tc>
        <w:tc>
          <w:tcPr>
            <w:tcW w:w="1480" w:type="dxa"/>
            <w:tcBorders>
              <w:top w:val="nil"/>
              <w:left w:val="nil"/>
              <w:bottom w:val="nil"/>
              <w:right w:val="nil"/>
            </w:tcBorders>
            <w:shd w:val="clear" w:color="auto" w:fill="auto"/>
            <w:noWrap/>
            <w:vAlign w:val="bottom"/>
            <w:hideMark/>
          </w:tcPr>
          <w:p w14:paraId="63E19E8F" w14:textId="77777777" w:rsidR="000D5EDD" w:rsidRDefault="000D5EDD" w:rsidP="000D5EDD">
            <w:pPr>
              <w:spacing w:line="240" w:lineRule="auto"/>
              <w:jc w:val="center"/>
              <w:rPr>
                <w:color w:val="000000"/>
              </w:rPr>
            </w:pPr>
            <w:r>
              <w:rPr>
                <w:color w:val="000000"/>
              </w:rPr>
              <w:t>Understory</w:t>
            </w:r>
          </w:p>
        </w:tc>
        <w:tc>
          <w:tcPr>
            <w:tcW w:w="1500" w:type="dxa"/>
            <w:tcBorders>
              <w:top w:val="nil"/>
              <w:left w:val="nil"/>
              <w:bottom w:val="nil"/>
              <w:right w:val="nil"/>
            </w:tcBorders>
            <w:shd w:val="clear" w:color="auto" w:fill="auto"/>
            <w:noWrap/>
            <w:vAlign w:val="bottom"/>
            <w:hideMark/>
          </w:tcPr>
          <w:p w14:paraId="618CC158" w14:textId="77777777" w:rsidR="000D5EDD" w:rsidRDefault="000D5EDD" w:rsidP="000D5EDD">
            <w:pPr>
              <w:spacing w:line="240" w:lineRule="auto"/>
              <w:jc w:val="center"/>
              <w:rPr>
                <w:color w:val="000000"/>
              </w:rPr>
            </w:pPr>
            <w:r>
              <w:rPr>
                <w:color w:val="000000"/>
              </w:rPr>
              <w:t>Overstory</w:t>
            </w:r>
          </w:p>
        </w:tc>
      </w:tr>
      <w:tr w:rsidR="000D5EDD" w:rsidRPr="00356BC0" w14:paraId="6FEC42F2"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531717F0" w14:textId="77777777" w:rsidR="000D5EDD" w:rsidRDefault="000D5EDD" w:rsidP="000D5EDD">
            <w:pPr>
              <w:spacing w:line="240" w:lineRule="auto"/>
              <w:rPr>
                <w:color w:val="000000"/>
              </w:rPr>
            </w:pPr>
            <w:r>
              <w:rPr>
                <w:color w:val="000000"/>
              </w:rPr>
              <w:t>RESI5</w:t>
            </w:r>
          </w:p>
        </w:tc>
        <w:tc>
          <w:tcPr>
            <w:tcW w:w="780" w:type="dxa"/>
            <w:tcBorders>
              <w:top w:val="nil"/>
              <w:left w:val="nil"/>
              <w:bottom w:val="nil"/>
              <w:right w:val="nil"/>
            </w:tcBorders>
            <w:shd w:val="clear" w:color="auto" w:fill="auto"/>
            <w:noWrap/>
            <w:vAlign w:val="bottom"/>
            <w:hideMark/>
          </w:tcPr>
          <w:p w14:paraId="37FE359E" w14:textId="77777777" w:rsidR="000D5EDD" w:rsidRDefault="000D5EDD" w:rsidP="000D5EDD">
            <w:pPr>
              <w:spacing w:line="240" w:lineRule="auto"/>
              <w:jc w:val="center"/>
              <w:rPr>
                <w:color w:val="000000"/>
              </w:rPr>
            </w:pPr>
            <w:r>
              <w:rPr>
                <w:color w:val="000000"/>
              </w:rPr>
              <w:t>Right</w:t>
            </w:r>
          </w:p>
        </w:tc>
        <w:tc>
          <w:tcPr>
            <w:tcW w:w="1600" w:type="dxa"/>
            <w:tcBorders>
              <w:top w:val="nil"/>
              <w:left w:val="nil"/>
              <w:bottom w:val="nil"/>
              <w:right w:val="nil"/>
            </w:tcBorders>
            <w:shd w:val="clear" w:color="auto" w:fill="auto"/>
            <w:noWrap/>
            <w:vAlign w:val="bottom"/>
            <w:hideMark/>
          </w:tcPr>
          <w:p w14:paraId="2E5BC9AA" w14:textId="77777777" w:rsidR="000D5EDD" w:rsidRDefault="000D5EDD" w:rsidP="000D5EDD">
            <w:pPr>
              <w:spacing w:line="240" w:lineRule="auto"/>
              <w:jc w:val="center"/>
              <w:rPr>
                <w:color w:val="000000"/>
              </w:rPr>
            </w:pPr>
            <w:r>
              <w:rPr>
                <w:color w:val="000000"/>
              </w:rPr>
              <w:t>Tagliamento</w:t>
            </w:r>
          </w:p>
        </w:tc>
        <w:tc>
          <w:tcPr>
            <w:tcW w:w="1180" w:type="dxa"/>
            <w:tcBorders>
              <w:top w:val="nil"/>
              <w:left w:val="nil"/>
              <w:bottom w:val="nil"/>
              <w:right w:val="nil"/>
            </w:tcBorders>
            <w:shd w:val="clear" w:color="auto" w:fill="auto"/>
            <w:noWrap/>
            <w:vAlign w:val="bottom"/>
            <w:hideMark/>
          </w:tcPr>
          <w:p w14:paraId="12543B61" w14:textId="77777777" w:rsidR="000D5EDD" w:rsidRDefault="000D5EDD" w:rsidP="000D5EDD">
            <w:pPr>
              <w:spacing w:line="240" w:lineRule="auto"/>
              <w:jc w:val="center"/>
              <w:rPr>
                <w:color w:val="000000"/>
              </w:rPr>
            </w:pPr>
            <w:r>
              <w:rPr>
                <w:color w:val="000000"/>
              </w:rPr>
              <w:t>16</w:t>
            </w:r>
          </w:p>
        </w:tc>
        <w:tc>
          <w:tcPr>
            <w:tcW w:w="1000" w:type="dxa"/>
            <w:tcBorders>
              <w:top w:val="nil"/>
              <w:left w:val="nil"/>
              <w:bottom w:val="nil"/>
              <w:right w:val="nil"/>
            </w:tcBorders>
            <w:shd w:val="clear" w:color="auto" w:fill="auto"/>
            <w:noWrap/>
            <w:vAlign w:val="bottom"/>
            <w:hideMark/>
          </w:tcPr>
          <w:p w14:paraId="4476A9B1" w14:textId="77777777" w:rsidR="000D5EDD" w:rsidRDefault="000D5EDD" w:rsidP="000D5EDD">
            <w:pPr>
              <w:spacing w:line="240" w:lineRule="auto"/>
              <w:jc w:val="center"/>
              <w:rPr>
                <w:color w:val="000000"/>
              </w:rPr>
            </w:pPr>
            <w:r>
              <w:rPr>
                <w:color w:val="000000"/>
              </w:rPr>
              <w:t>3-4</w:t>
            </w:r>
          </w:p>
        </w:tc>
        <w:tc>
          <w:tcPr>
            <w:tcW w:w="1980" w:type="dxa"/>
            <w:tcBorders>
              <w:top w:val="nil"/>
              <w:left w:val="nil"/>
              <w:bottom w:val="nil"/>
              <w:right w:val="nil"/>
            </w:tcBorders>
            <w:shd w:val="clear" w:color="auto" w:fill="auto"/>
            <w:noWrap/>
            <w:vAlign w:val="bottom"/>
            <w:hideMark/>
          </w:tcPr>
          <w:p w14:paraId="1758C0A6" w14:textId="77777777" w:rsidR="000D5EDD" w:rsidRDefault="000D5EDD" w:rsidP="000D5EDD">
            <w:pPr>
              <w:spacing w:line="240" w:lineRule="auto"/>
              <w:jc w:val="center"/>
              <w:rPr>
                <w:color w:val="000000"/>
              </w:rPr>
            </w:pPr>
            <w:r>
              <w:rPr>
                <w:color w:val="000000"/>
              </w:rPr>
              <w:t>Braided</w:t>
            </w:r>
          </w:p>
        </w:tc>
        <w:tc>
          <w:tcPr>
            <w:tcW w:w="1220" w:type="dxa"/>
            <w:tcBorders>
              <w:top w:val="nil"/>
              <w:left w:val="nil"/>
              <w:bottom w:val="nil"/>
              <w:right w:val="nil"/>
            </w:tcBorders>
            <w:shd w:val="clear" w:color="auto" w:fill="auto"/>
            <w:noWrap/>
            <w:vAlign w:val="bottom"/>
            <w:hideMark/>
          </w:tcPr>
          <w:p w14:paraId="42E34F82" w14:textId="77777777" w:rsidR="000D5EDD" w:rsidRDefault="000D5EDD" w:rsidP="000D5EDD">
            <w:pPr>
              <w:spacing w:line="240" w:lineRule="auto"/>
              <w:jc w:val="center"/>
              <w:rPr>
                <w:color w:val="000000"/>
              </w:rPr>
            </w:pPr>
            <w:r>
              <w:rPr>
                <w:color w:val="000000"/>
              </w:rPr>
              <w:t>Gradual</w:t>
            </w:r>
          </w:p>
        </w:tc>
        <w:tc>
          <w:tcPr>
            <w:tcW w:w="1480" w:type="dxa"/>
            <w:tcBorders>
              <w:top w:val="nil"/>
              <w:left w:val="nil"/>
              <w:bottom w:val="nil"/>
              <w:right w:val="nil"/>
            </w:tcBorders>
            <w:shd w:val="clear" w:color="auto" w:fill="auto"/>
            <w:noWrap/>
            <w:vAlign w:val="bottom"/>
            <w:hideMark/>
          </w:tcPr>
          <w:p w14:paraId="256E18B4" w14:textId="77777777" w:rsidR="000D5EDD" w:rsidRDefault="000D5EDD" w:rsidP="000D5EDD">
            <w:pPr>
              <w:spacing w:line="240" w:lineRule="auto"/>
              <w:jc w:val="center"/>
              <w:rPr>
                <w:color w:val="000000"/>
              </w:rPr>
            </w:pPr>
            <w:r>
              <w:rPr>
                <w:color w:val="000000"/>
              </w:rPr>
              <w:t>Barren</w:t>
            </w:r>
          </w:p>
        </w:tc>
        <w:tc>
          <w:tcPr>
            <w:tcW w:w="1500" w:type="dxa"/>
            <w:tcBorders>
              <w:top w:val="nil"/>
              <w:left w:val="nil"/>
              <w:bottom w:val="nil"/>
              <w:right w:val="nil"/>
            </w:tcBorders>
            <w:shd w:val="clear" w:color="auto" w:fill="auto"/>
            <w:noWrap/>
            <w:vAlign w:val="bottom"/>
            <w:hideMark/>
          </w:tcPr>
          <w:p w14:paraId="0BB66924" w14:textId="77777777" w:rsidR="000D5EDD" w:rsidRDefault="000D5EDD" w:rsidP="000D5EDD">
            <w:pPr>
              <w:spacing w:line="240" w:lineRule="auto"/>
              <w:jc w:val="center"/>
              <w:rPr>
                <w:color w:val="000000"/>
              </w:rPr>
            </w:pPr>
            <w:r>
              <w:rPr>
                <w:color w:val="000000"/>
              </w:rPr>
              <w:t>Understory</w:t>
            </w:r>
          </w:p>
        </w:tc>
      </w:tr>
      <w:tr w:rsidR="000D5EDD" w:rsidRPr="00356BC0" w14:paraId="4871281E" w14:textId="77777777" w:rsidTr="00311FBC">
        <w:trPr>
          <w:trHeight w:val="315"/>
          <w:jc w:val="center"/>
        </w:trPr>
        <w:tc>
          <w:tcPr>
            <w:tcW w:w="1120" w:type="dxa"/>
            <w:tcBorders>
              <w:top w:val="nil"/>
              <w:left w:val="nil"/>
              <w:right w:val="nil"/>
            </w:tcBorders>
            <w:shd w:val="clear" w:color="auto" w:fill="auto"/>
            <w:noWrap/>
            <w:vAlign w:val="bottom"/>
            <w:hideMark/>
          </w:tcPr>
          <w:p w14:paraId="55D138F2" w14:textId="77777777" w:rsidR="000D5EDD" w:rsidRDefault="000D5EDD" w:rsidP="000D5EDD">
            <w:pPr>
              <w:spacing w:line="240" w:lineRule="auto"/>
              <w:rPr>
                <w:color w:val="000000"/>
              </w:rPr>
            </w:pPr>
            <w:r>
              <w:rPr>
                <w:color w:val="000000"/>
              </w:rPr>
              <w:t>ARZO1</w:t>
            </w:r>
          </w:p>
        </w:tc>
        <w:tc>
          <w:tcPr>
            <w:tcW w:w="780" w:type="dxa"/>
            <w:tcBorders>
              <w:top w:val="nil"/>
              <w:left w:val="nil"/>
              <w:right w:val="nil"/>
            </w:tcBorders>
            <w:shd w:val="clear" w:color="auto" w:fill="auto"/>
            <w:noWrap/>
            <w:vAlign w:val="bottom"/>
            <w:hideMark/>
          </w:tcPr>
          <w:p w14:paraId="56827FA4" w14:textId="77777777" w:rsidR="000D5EDD" w:rsidRDefault="000D5EDD" w:rsidP="000D5EDD">
            <w:pPr>
              <w:spacing w:line="240" w:lineRule="auto"/>
              <w:jc w:val="center"/>
              <w:rPr>
                <w:color w:val="000000"/>
              </w:rPr>
            </w:pPr>
            <w:r>
              <w:rPr>
                <w:color w:val="000000"/>
              </w:rPr>
              <w:t>Left</w:t>
            </w:r>
          </w:p>
        </w:tc>
        <w:tc>
          <w:tcPr>
            <w:tcW w:w="1600" w:type="dxa"/>
            <w:tcBorders>
              <w:top w:val="nil"/>
              <w:left w:val="nil"/>
              <w:right w:val="nil"/>
            </w:tcBorders>
            <w:shd w:val="clear" w:color="auto" w:fill="auto"/>
            <w:noWrap/>
            <w:vAlign w:val="bottom"/>
            <w:hideMark/>
          </w:tcPr>
          <w:p w14:paraId="6767ADB6" w14:textId="77777777" w:rsidR="000D5EDD" w:rsidRDefault="000D5EDD" w:rsidP="000D5EDD">
            <w:pPr>
              <w:spacing w:line="240" w:lineRule="auto"/>
              <w:jc w:val="center"/>
              <w:rPr>
                <w:color w:val="000000"/>
              </w:rPr>
            </w:pPr>
            <w:r>
              <w:rPr>
                <w:color w:val="000000"/>
              </w:rPr>
              <w:t>Tagliamento</w:t>
            </w:r>
          </w:p>
        </w:tc>
        <w:tc>
          <w:tcPr>
            <w:tcW w:w="1180" w:type="dxa"/>
            <w:tcBorders>
              <w:top w:val="nil"/>
              <w:left w:val="nil"/>
              <w:right w:val="nil"/>
            </w:tcBorders>
            <w:shd w:val="clear" w:color="auto" w:fill="auto"/>
            <w:noWrap/>
            <w:vAlign w:val="bottom"/>
            <w:hideMark/>
          </w:tcPr>
          <w:p w14:paraId="0F8017FB" w14:textId="77777777" w:rsidR="000D5EDD" w:rsidRDefault="000D5EDD" w:rsidP="000D5EDD">
            <w:pPr>
              <w:spacing w:line="240" w:lineRule="auto"/>
              <w:jc w:val="center"/>
              <w:rPr>
                <w:color w:val="000000"/>
              </w:rPr>
            </w:pPr>
            <w:r>
              <w:rPr>
                <w:color w:val="000000"/>
              </w:rPr>
              <w:t>22</w:t>
            </w:r>
          </w:p>
        </w:tc>
        <w:tc>
          <w:tcPr>
            <w:tcW w:w="1000" w:type="dxa"/>
            <w:tcBorders>
              <w:top w:val="nil"/>
              <w:left w:val="nil"/>
              <w:right w:val="nil"/>
            </w:tcBorders>
            <w:shd w:val="clear" w:color="auto" w:fill="auto"/>
            <w:noWrap/>
            <w:vAlign w:val="bottom"/>
            <w:hideMark/>
          </w:tcPr>
          <w:p w14:paraId="4024AB23" w14:textId="77777777" w:rsidR="000D5EDD" w:rsidRDefault="000D5EDD" w:rsidP="000D5EDD">
            <w:pPr>
              <w:spacing w:line="240" w:lineRule="auto"/>
              <w:jc w:val="center"/>
              <w:rPr>
                <w:color w:val="000000"/>
              </w:rPr>
            </w:pPr>
            <w:r>
              <w:rPr>
                <w:color w:val="000000"/>
              </w:rPr>
              <w:t>3-4</w:t>
            </w:r>
          </w:p>
        </w:tc>
        <w:tc>
          <w:tcPr>
            <w:tcW w:w="1980" w:type="dxa"/>
            <w:tcBorders>
              <w:top w:val="nil"/>
              <w:left w:val="nil"/>
              <w:right w:val="nil"/>
            </w:tcBorders>
            <w:shd w:val="clear" w:color="auto" w:fill="auto"/>
            <w:noWrap/>
            <w:vAlign w:val="bottom"/>
            <w:hideMark/>
          </w:tcPr>
          <w:p w14:paraId="59C624F8" w14:textId="77777777" w:rsidR="000D5EDD" w:rsidRDefault="000D5EDD" w:rsidP="000D5EDD">
            <w:pPr>
              <w:spacing w:line="240" w:lineRule="auto"/>
              <w:jc w:val="center"/>
              <w:rPr>
                <w:color w:val="000000"/>
              </w:rPr>
            </w:pPr>
            <w:r>
              <w:rPr>
                <w:color w:val="000000"/>
              </w:rPr>
              <w:t>Meandering</w:t>
            </w:r>
          </w:p>
        </w:tc>
        <w:tc>
          <w:tcPr>
            <w:tcW w:w="1220" w:type="dxa"/>
            <w:tcBorders>
              <w:top w:val="nil"/>
              <w:left w:val="nil"/>
              <w:right w:val="nil"/>
            </w:tcBorders>
            <w:shd w:val="clear" w:color="auto" w:fill="auto"/>
            <w:noWrap/>
            <w:vAlign w:val="bottom"/>
            <w:hideMark/>
          </w:tcPr>
          <w:p w14:paraId="21853455" w14:textId="77777777" w:rsidR="000D5EDD" w:rsidRDefault="000D5EDD" w:rsidP="000D5EDD">
            <w:pPr>
              <w:spacing w:line="240" w:lineRule="auto"/>
              <w:jc w:val="center"/>
              <w:rPr>
                <w:color w:val="000000"/>
              </w:rPr>
            </w:pPr>
            <w:r>
              <w:rPr>
                <w:color w:val="000000"/>
              </w:rPr>
              <w:t>Gradual</w:t>
            </w:r>
          </w:p>
        </w:tc>
        <w:tc>
          <w:tcPr>
            <w:tcW w:w="1480" w:type="dxa"/>
            <w:tcBorders>
              <w:top w:val="nil"/>
              <w:left w:val="nil"/>
              <w:right w:val="nil"/>
            </w:tcBorders>
            <w:shd w:val="clear" w:color="auto" w:fill="auto"/>
            <w:noWrap/>
            <w:vAlign w:val="bottom"/>
            <w:hideMark/>
          </w:tcPr>
          <w:p w14:paraId="0E356C7C" w14:textId="77777777" w:rsidR="000D5EDD" w:rsidRDefault="000D5EDD" w:rsidP="000D5EDD">
            <w:pPr>
              <w:spacing w:line="240" w:lineRule="auto"/>
              <w:jc w:val="center"/>
              <w:rPr>
                <w:color w:val="000000"/>
              </w:rPr>
            </w:pPr>
            <w:r>
              <w:rPr>
                <w:color w:val="000000"/>
              </w:rPr>
              <w:t>Understory</w:t>
            </w:r>
          </w:p>
        </w:tc>
        <w:tc>
          <w:tcPr>
            <w:tcW w:w="1500" w:type="dxa"/>
            <w:tcBorders>
              <w:top w:val="nil"/>
              <w:left w:val="nil"/>
              <w:right w:val="nil"/>
            </w:tcBorders>
            <w:shd w:val="clear" w:color="auto" w:fill="auto"/>
            <w:noWrap/>
            <w:vAlign w:val="bottom"/>
            <w:hideMark/>
          </w:tcPr>
          <w:p w14:paraId="328F8F17" w14:textId="77777777" w:rsidR="000D5EDD" w:rsidRDefault="000D5EDD" w:rsidP="000D5EDD">
            <w:pPr>
              <w:spacing w:line="240" w:lineRule="auto"/>
              <w:jc w:val="center"/>
              <w:rPr>
                <w:color w:val="000000"/>
              </w:rPr>
            </w:pPr>
            <w:r>
              <w:rPr>
                <w:color w:val="000000"/>
              </w:rPr>
              <w:t>Overstory</w:t>
            </w:r>
          </w:p>
        </w:tc>
      </w:tr>
      <w:tr w:rsidR="000D5EDD" w:rsidRPr="00356BC0" w14:paraId="2BFB9674" w14:textId="77777777" w:rsidTr="00311FBC">
        <w:trPr>
          <w:trHeight w:val="315"/>
          <w:jc w:val="center"/>
        </w:trPr>
        <w:tc>
          <w:tcPr>
            <w:tcW w:w="1120" w:type="dxa"/>
            <w:tcBorders>
              <w:top w:val="nil"/>
              <w:left w:val="nil"/>
              <w:bottom w:val="single" w:sz="4" w:space="0" w:color="auto"/>
              <w:right w:val="nil"/>
            </w:tcBorders>
            <w:shd w:val="clear" w:color="auto" w:fill="auto"/>
            <w:noWrap/>
            <w:vAlign w:val="bottom"/>
            <w:hideMark/>
          </w:tcPr>
          <w:p w14:paraId="381CDAAB" w14:textId="77777777" w:rsidR="000D5EDD" w:rsidRDefault="000D5EDD" w:rsidP="000D5EDD">
            <w:pPr>
              <w:spacing w:line="240" w:lineRule="auto"/>
              <w:rPr>
                <w:color w:val="000000"/>
              </w:rPr>
            </w:pPr>
            <w:r>
              <w:rPr>
                <w:color w:val="000000"/>
              </w:rPr>
              <w:t>ARZO1</w:t>
            </w:r>
          </w:p>
        </w:tc>
        <w:tc>
          <w:tcPr>
            <w:tcW w:w="780" w:type="dxa"/>
            <w:tcBorders>
              <w:top w:val="nil"/>
              <w:left w:val="nil"/>
              <w:bottom w:val="single" w:sz="4" w:space="0" w:color="auto"/>
              <w:right w:val="nil"/>
            </w:tcBorders>
            <w:shd w:val="clear" w:color="auto" w:fill="auto"/>
            <w:noWrap/>
            <w:vAlign w:val="bottom"/>
            <w:hideMark/>
          </w:tcPr>
          <w:p w14:paraId="45FDAECF" w14:textId="77777777" w:rsidR="000D5EDD" w:rsidRDefault="000D5EDD" w:rsidP="000D5EDD">
            <w:pPr>
              <w:spacing w:line="240" w:lineRule="auto"/>
              <w:jc w:val="center"/>
              <w:rPr>
                <w:color w:val="000000"/>
              </w:rPr>
            </w:pPr>
            <w:r>
              <w:rPr>
                <w:color w:val="000000"/>
              </w:rPr>
              <w:t>Right</w:t>
            </w:r>
          </w:p>
        </w:tc>
        <w:tc>
          <w:tcPr>
            <w:tcW w:w="1600" w:type="dxa"/>
            <w:tcBorders>
              <w:top w:val="nil"/>
              <w:left w:val="nil"/>
              <w:bottom w:val="single" w:sz="4" w:space="0" w:color="auto"/>
              <w:right w:val="nil"/>
            </w:tcBorders>
            <w:shd w:val="clear" w:color="auto" w:fill="auto"/>
            <w:noWrap/>
            <w:vAlign w:val="bottom"/>
            <w:hideMark/>
          </w:tcPr>
          <w:p w14:paraId="30280920" w14:textId="77777777" w:rsidR="000D5EDD" w:rsidRDefault="000D5EDD" w:rsidP="000D5EDD">
            <w:pPr>
              <w:spacing w:line="240" w:lineRule="auto"/>
              <w:jc w:val="center"/>
              <w:rPr>
                <w:color w:val="000000"/>
              </w:rPr>
            </w:pPr>
            <w:r>
              <w:rPr>
                <w:color w:val="000000"/>
              </w:rPr>
              <w:t>Tagliamento</w:t>
            </w:r>
          </w:p>
        </w:tc>
        <w:tc>
          <w:tcPr>
            <w:tcW w:w="1180" w:type="dxa"/>
            <w:tcBorders>
              <w:top w:val="nil"/>
              <w:left w:val="nil"/>
              <w:bottom w:val="single" w:sz="4" w:space="0" w:color="auto"/>
              <w:right w:val="nil"/>
            </w:tcBorders>
            <w:shd w:val="clear" w:color="auto" w:fill="auto"/>
            <w:noWrap/>
            <w:vAlign w:val="bottom"/>
            <w:hideMark/>
          </w:tcPr>
          <w:p w14:paraId="0AF2E6DF" w14:textId="77777777" w:rsidR="000D5EDD" w:rsidRDefault="000D5EDD" w:rsidP="000D5EDD">
            <w:pPr>
              <w:spacing w:line="240" w:lineRule="auto"/>
              <w:jc w:val="center"/>
              <w:rPr>
                <w:color w:val="000000"/>
              </w:rPr>
            </w:pPr>
            <w:r>
              <w:rPr>
                <w:color w:val="000000"/>
              </w:rPr>
              <w:t>22</w:t>
            </w:r>
          </w:p>
        </w:tc>
        <w:tc>
          <w:tcPr>
            <w:tcW w:w="1000" w:type="dxa"/>
            <w:tcBorders>
              <w:top w:val="nil"/>
              <w:left w:val="nil"/>
              <w:bottom w:val="single" w:sz="4" w:space="0" w:color="auto"/>
              <w:right w:val="nil"/>
            </w:tcBorders>
            <w:shd w:val="clear" w:color="auto" w:fill="auto"/>
            <w:noWrap/>
            <w:vAlign w:val="bottom"/>
            <w:hideMark/>
          </w:tcPr>
          <w:p w14:paraId="238FAF1D" w14:textId="77777777" w:rsidR="000D5EDD" w:rsidRDefault="000D5EDD" w:rsidP="000D5EDD">
            <w:pPr>
              <w:spacing w:line="240" w:lineRule="auto"/>
              <w:jc w:val="center"/>
              <w:rPr>
                <w:color w:val="000000"/>
              </w:rPr>
            </w:pPr>
            <w:r>
              <w:rPr>
                <w:color w:val="000000"/>
              </w:rPr>
              <w:t>3-4</w:t>
            </w:r>
          </w:p>
        </w:tc>
        <w:tc>
          <w:tcPr>
            <w:tcW w:w="1980" w:type="dxa"/>
            <w:tcBorders>
              <w:top w:val="nil"/>
              <w:left w:val="nil"/>
              <w:bottom w:val="single" w:sz="4" w:space="0" w:color="auto"/>
              <w:right w:val="nil"/>
            </w:tcBorders>
            <w:shd w:val="clear" w:color="auto" w:fill="auto"/>
            <w:noWrap/>
            <w:vAlign w:val="bottom"/>
            <w:hideMark/>
          </w:tcPr>
          <w:p w14:paraId="5A3DA48E" w14:textId="77777777" w:rsidR="000D5EDD" w:rsidRDefault="000D5EDD" w:rsidP="000D5EDD">
            <w:pPr>
              <w:spacing w:line="240" w:lineRule="auto"/>
              <w:jc w:val="center"/>
              <w:rPr>
                <w:color w:val="000000"/>
              </w:rPr>
            </w:pPr>
            <w:r>
              <w:rPr>
                <w:color w:val="000000"/>
              </w:rPr>
              <w:t>Meandering</w:t>
            </w:r>
          </w:p>
        </w:tc>
        <w:tc>
          <w:tcPr>
            <w:tcW w:w="1220" w:type="dxa"/>
            <w:tcBorders>
              <w:top w:val="nil"/>
              <w:left w:val="nil"/>
              <w:bottom w:val="single" w:sz="4" w:space="0" w:color="auto"/>
              <w:right w:val="nil"/>
            </w:tcBorders>
            <w:shd w:val="clear" w:color="auto" w:fill="auto"/>
            <w:noWrap/>
            <w:vAlign w:val="bottom"/>
            <w:hideMark/>
          </w:tcPr>
          <w:p w14:paraId="09DEBE32" w14:textId="77777777" w:rsidR="000D5EDD" w:rsidRDefault="000D5EDD" w:rsidP="000D5EDD">
            <w:pPr>
              <w:spacing w:line="240" w:lineRule="auto"/>
              <w:jc w:val="center"/>
              <w:rPr>
                <w:color w:val="000000"/>
              </w:rPr>
            </w:pPr>
            <w:r>
              <w:rPr>
                <w:color w:val="000000"/>
              </w:rPr>
              <w:t>Gradual</w:t>
            </w:r>
          </w:p>
        </w:tc>
        <w:tc>
          <w:tcPr>
            <w:tcW w:w="1480" w:type="dxa"/>
            <w:tcBorders>
              <w:top w:val="nil"/>
              <w:left w:val="nil"/>
              <w:bottom w:val="single" w:sz="4" w:space="0" w:color="auto"/>
              <w:right w:val="nil"/>
            </w:tcBorders>
            <w:shd w:val="clear" w:color="auto" w:fill="auto"/>
            <w:noWrap/>
            <w:vAlign w:val="bottom"/>
            <w:hideMark/>
          </w:tcPr>
          <w:p w14:paraId="41333923" w14:textId="77777777" w:rsidR="000D5EDD" w:rsidRDefault="000D5EDD" w:rsidP="000D5EDD">
            <w:pPr>
              <w:spacing w:line="240" w:lineRule="auto"/>
              <w:jc w:val="center"/>
              <w:rPr>
                <w:color w:val="000000"/>
              </w:rPr>
            </w:pPr>
            <w:r>
              <w:rPr>
                <w:color w:val="000000"/>
              </w:rPr>
              <w:t>Understory</w:t>
            </w:r>
          </w:p>
        </w:tc>
        <w:tc>
          <w:tcPr>
            <w:tcW w:w="1500" w:type="dxa"/>
            <w:tcBorders>
              <w:top w:val="nil"/>
              <w:left w:val="nil"/>
              <w:bottom w:val="single" w:sz="4" w:space="0" w:color="auto"/>
              <w:right w:val="nil"/>
            </w:tcBorders>
            <w:shd w:val="clear" w:color="auto" w:fill="auto"/>
            <w:noWrap/>
            <w:vAlign w:val="bottom"/>
            <w:hideMark/>
          </w:tcPr>
          <w:p w14:paraId="6523DDA9" w14:textId="77777777" w:rsidR="000D5EDD" w:rsidRDefault="000D5EDD" w:rsidP="000D5EDD">
            <w:pPr>
              <w:spacing w:line="240" w:lineRule="auto"/>
              <w:jc w:val="center"/>
              <w:rPr>
                <w:color w:val="000000"/>
              </w:rPr>
            </w:pPr>
            <w:r>
              <w:rPr>
                <w:color w:val="000000"/>
              </w:rPr>
              <w:t>Overstory</w:t>
            </w:r>
          </w:p>
        </w:tc>
      </w:tr>
    </w:tbl>
    <w:p w14:paraId="6DC7B5DB" w14:textId="77777777" w:rsidR="00311FBC" w:rsidRDefault="00311FBC" w:rsidP="00311FBC">
      <w:r>
        <w:rPr>
          <w:rStyle w:val="SubtleEmphasis"/>
          <w:lang w:val="en-US"/>
        </w:rPr>
        <w:br w:type="page"/>
      </w:r>
      <w:proofErr w:type="gramStart"/>
      <w:r w:rsidRPr="00F12CF3">
        <w:rPr>
          <w:rStyle w:val="SubtleEmphasis"/>
          <w:lang w:val="en-US"/>
        </w:rPr>
        <w:lastRenderedPageBreak/>
        <w:t>Table A1</w:t>
      </w:r>
      <w:r>
        <w:t>.</w:t>
      </w:r>
      <w:proofErr w:type="gramEnd"/>
      <w:r>
        <w:t xml:space="preserve"> </w:t>
      </w:r>
      <w:proofErr w:type="gramStart"/>
      <w:r>
        <w:t>Continued (bottom of table).</w:t>
      </w:r>
      <w:proofErr w:type="gramEnd"/>
    </w:p>
    <w:tbl>
      <w:tblPr>
        <w:tblW w:w="11863" w:type="dxa"/>
        <w:jc w:val="center"/>
        <w:tblLook w:val="04A0" w:firstRow="1" w:lastRow="0" w:firstColumn="1" w:lastColumn="0" w:noHBand="0" w:noVBand="1"/>
      </w:tblPr>
      <w:tblGrid>
        <w:gridCol w:w="1123"/>
        <w:gridCol w:w="780"/>
        <w:gridCol w:w="1600"/>
        <w:gridCol w:w="1180"/>
        <w:gridCol w:w="1000"/>
        <w:gridCol w:w="1980"/>
        <w:gridCol w:w="1220"/>
        <w:gridCol w:w="1480"/>
        <w:gridCol w:w="1500"/>
      </w:tblGrid>
      <w:tr w:rsidR="00311FBC" w:rsidRPr="00356BC0" w14:paraId="759E1A8D" w14:textId="77777777" w:rsidTr="00311FBC">
        <w:trPr>
          <w:trHeight w:val="645"/>
          <w:jc w:val="center"/>
        </w:trPr>
        <w:tc>
          <w:tcPr>
            <w:tcW w:w="1123" w:type="dxa"/>
            <w:tcBorders>
              <w:top w:val="double" w:sz="6" w:space="0" w:color="auto"/>
              <w:left w:val="nil"/>
              <w:bottom w:val="single" w:sz="4" w:space="0" w:color="auto"/>
              <w:right w:val="nil"/>
            </w:tcBorders>
            <w:shd w:val="clear" w:color="auto" w:fill="auto"/>
            <w:vAlign w:val="bottom"/>
            <w:hideMark/>
          </w:tcPr>
          <w:p w14:paraId="21988AF8" w14:textId="77777777" w:rsidR="00311FBC" w:rsidRPr="00356BC0" w:rsidRDefault="00311FBC" w:rsidP="00311FBC">
            <w:pPr>
              <w:spacing w:line="240" w:lineRule="auto"/>
              <w:jc w:val="center"/>
              <w:rPr>
                <w:rFonts w:eastAsia="Times New Roman" w:cs="Times New Roman"/>
                <w:color w:val="000000"/>
              </w:rPr>
            </w:pPr>
            <w:r w:rsidRPr="00356BC0">
              <w:rPr>
                <w:rFonts w:eastAsia="Times New Roman" w:cs="Times New Roman"/>
                <w:color w:val="000000"/>
              </w:rPr>
              <w:t>Site</w:t>
            </w:r>
          </w:p>
        </w:tc>
        <w:tc>
          <w:tcPr>
            <w:tcW w:w="780" w:type="dxa"/>
            <w:tcBorders>
              <w:top w:val="double" w:sz="6" w:space="0" w:color="auto"/>
              <w:left w:val="nil"/>
              <w:bottom w:val="single" w:sz="4" w:space="0" w:color="auto"/>
              <w:right w:val="nil"/>
            </w:tcBorders>
            <w:shd w:val="clear" w:color="auto" w:fill="auto"/>
            <w:vAlign w:val="bottom"/>
            <w:hideMark/>
          </w:tcPr>
          <w:p w14:paraId="74182209" w14:textId="77777777" w:rsidR="00311FBC" w:rsidRPr="00356BC0" w:rsidRDefault="00311FBC" w:rsidP="00311FBC">
            <w:pPr>
              <w:spacing w:line="240" w:lineRule="auto"/>
              <w:jc w:val="center"/>
              <w:rPr>
                <w:rFonts w:eastAsia="Times New Roman" w:cs="Times New Roman"/>
                <w:color w:val="000000"/>
              </w:rPr>
            </w:pPr>
            <w:r w:rsidRPr="00356BC0">
              <w:rPr>
                <w:rFonts w:eastAsia="Times New Roman" w:cs="Times New Roman"/>
                <w:color w:val="000000"/>
              </w:rPr>
              <w:t>Bank</w:t>
            </w:r>
          </w:p>
        </w:tc>
        <w:tc>
          <w:tcPr>
            <w:tcW w:w="1600" w:type="dxa"/>
            <w:tcBorders>
              <w:top w:val="double" w:sz="6" w:space="0" w:color="auto"/>
              <w:left w:val="nil"/>
              <w:bottom w:val="single" w:sz="4" w:space="0" w:color="auto"/>
              <w:right w:val="nil"/>
            </w:tcBorders>
            <w:shd w:val="clear" w:color="auto" w:fill="auto"/>
            <w:vAlign w:val="bottom"/>
            <w:hideMark/>
          </w:tcPr>
          <w:p w14:paraId="5CDE9A38" w14:textId="77777777" w:rsidR="00311FBC" w:rsidRPr="00356BC0" w:rsidRDefault="00311FBC" w:rsidP="00311FBC">
            <w:pPr>
              <w:spacing w:line="240" w:lineRule="auto"/>
              <w:jc w:val="center"/>
              <w:rPr>
                <w:rFonts w:eastAsia="Times New Roman" w:cs="Times New Roman"/>
                <w:color w:val="000000"/>
              </w:rPr>
            </w:pPr>
            <w:r w:rsidRPr="00356BC0">
              <w:rPr>
                <w:rFonts w:eastAsia="Times New Roman" w:cs="Times New Roman"/>
                <w:color w:val="000000"/>
              </w:rPr>
              <w:t>Study region</w:t>
            </w:r>
          </w:p>
        </w:tc>
        <w:tc>
          <w:tcPr>
            <w:tcW w:w="1180" w:type="dxa"/>
            <w:tcBorders>
              <w:top w:val="double" w:sz="6" w:space="0" w:color="auto"/>
              <w:left w:val="nil"/>
              <w:bottom w:val="single" w:sz="4" w:space="0" w:color="auto"/>
              <w:right w:val="nil"/>
            </w:tcBorders>
            <w:shd w:val="clear" w:color="auto" w:fill="auto"/>
            <w:vAlign w:val="bottom"/>
            <w:hideMark/>
          </w:tcPr>
          <w:p w14:paraId="62CF465C" w14:textId="77777777" w:rsidR="00311FBC" w:rsidRPr="00356BC0" w:rsidRDefault="00311FBC" w:rsidP="00311FBC">
            <w:pPr>
              <w:spacing w:line="240" w:lineRule="auto"/>
              <w:jc w:val="center"/>
              <w:rPr>
                <w:rFonts w:eastAsia="Times New Roman" w:cs="Times New Roman"/>
                <w:color w:val="000000"/>
              </w:rPr>
            </w:pPr>
            <w:r w:rsidRPr="00356BC0">
              <w:rPr>
                <w:rFonts w:eastAsia="Times New Roman" w:cs="Times New Roman"/>
                <w:color w:val="000000"/>
              </w:rPr>
              <w:t>Channel width (m)</w:t>
            </w:r>
          </w:p>
        </w:tc>
        <w:tc>
          <w:tcPr>
            <w:tcW w:w="1000" w:type="dxa"/>
            <w:tcBorders>
              <w:top w:val="double" w:sz="6" w:space="0" w:color="auto"/>
              <w:left w:val="nil"/>
              <w:bottom w:val="single" w:sz="4" w:space="0" w:color="auto"/>
              <w:right w:val="nil"/>
            </w:tcBorders>
            <w:shd w:val="clear" w:color="auto" w:fill="auto"/>
            <w:vAlign w:val="bottom"/>
            <w:hideMark/>
          </w:tcPr>
          <w:p w14:paraId="44CB2677" w14:textId="77777777" w:rsidR="00311FBC" w:rsidRPr="00356BC0" w:rsidRDefault="00311FBC" w:rsidP="00311FBC">
            <w:pPr>
              <w:spacing w:line="240" w:lineRule="auto"/>
              <w:jc w:val="center"/>
              <w:rPr>
                <w:rFonts w:eastAsia="Times New Roman" w:cs="Times New Roman"/>
                <w:color w:val="000000"/>
              </w:rPr>
            </w:pPr>
            <w:r w:rsidRPr="00356BC0">
              <w:rPr>
                <w:rFonts w:eastAsia="Times New Roman" w:cs="Times New Roman"/>
                <w:color w:val="000000"/>
              </w:rPr>
              <w:t>Stream order</w:t>
            </w:r>
          </w:p>
        </w:tc>
        <w:tc>
          <w:tcPr>
            <w:tcW w:w="1980" w:type="dxa"/>
            <w:tcBorders>
              <w:top w:val="double" w:sz="6" w:space="0" w:color="auto"/>
              <w:left w:val="nil"/>
              <w:bottom w:val="single" w:sz="4" w:space="0" w:color="auto"/>
              <w:right w:val="nil"/>
            </w:tcBorders>
            <w:shd w:val="clear" w:color="auto" w:fill="auto"/>
            <w:vAlign w:val="bottom"/>
            <w:hideMark/>
          </w:tcPr>
          <w:p w14:paraId="408F846A" w14:textId="77777777" w:rsidR="00311FBC" w:rsidRPr="00356BC0" w:rsidRDefault="00311FBC" w:rsidP="00311FBC">
            <w:pPr>
              <w:spacing w:line="240" w:lineRule="auto"/>
              <w:jc w:val="center"/>
              <w:rPr>
                <w:rFonts w:eastAsia="Times New Roman" w:cs="Times New Roman"/>
                <w:color w:val="000000"/>
              </w:rPr>
            </w:pPr>
            <w:r w:rsidRPr="00356BC0">
              <w:rPr>
                <w:rFonts w:eastAsia="Times New Roman" w:cs="Times New Roman"/>
                <w:color w:val="000000"/>
              </w:rPr>
              <w:t>Channel geomorphology</w:t>
            </w:r>
          </w:p>
        </w:tc>
        <w:tc>
          <w:tcPr>
            <w:tcW w:w="1220" w:type="dxa"/>
            <w:tcBorders>
              <w:top w:val="double" w:sz="6" w:space="0" w:color="auto"/>
              <w:left w:val="nil"/>
              <w:bottom w:val="single" w:sz="4" w:space="0" w:color="auto"/>
              <w:right w:val="nil"/>
            </w:tcBorders>
            <w:shd w:val="clear" w:color="auto" w:fill="auto"/>
            <w:vAlign w:val="bottom"/>
            <w:hideMark/>
          </w:tcPr>
          <w:p w14:paraId="5CD7A089" w14:textId="77777777" w:rsidR="00311FBC" w:rsidRPr="00356BC0" w:rsidRDefault="00311FBC" w:rsidP="00311FBC">
            <w:pPr>
              <w:spacing w:line="240" w:lineRule="auto"/>
              <w:jc w:val="center"/>
              <w:rPr>
                <w:rFonts w:eastAsia="Times New Roman" w:cs="Times New Roman"/>
                <w:color w:val="000000"/>
              </w:rPr>
            </w:pPr>
            <w:r w:rsidRPr="00356BC0">
              <w:rPr>
                <w:rFonts w:eastAsia="Times New Roman" w:cs="Times New Roman"/>
                <w:color w:val="000000"/>
              </w:rPr>
              <w:t>Bank type</w:t>
            </w:r>
          </w:p>
        </w:tc>
        <w:tc>
          <w:tcPr>
            <w:tcW w:w="1480" w:type="dxa"/>
            <w:tcBorders>
              <w:top w:val="double" w:sz="6" w:space="0" w:color="auto"/>
              <w:left w:val="nil"/>
              <w:bottom w:val="single" w:sz="4" w:space="0" w:color="auto"/>
              <w:right w:val="nil"/>
            </w:tcBorders>
            <w:shd w:val="clear" w:color="auto" w:fill="auto"/>
            <w:vAlign w:val="bottom"/>
            <w:hideMark/>
          </w:tcPr>
          <w:p w14:paraId="5736934A" w14:textId="77777777" w:rsidR="00311FBC" w:rsidRPr="00356BC0" w:rsidRDefault="00311FBC" w:rsidP="00311FBC">
            <w:pPr>
              <w:spacing w:line="240" w:lineRule="auto"/>
              <w:jc w:val="center"/>
              <w:rPr>
                <w:rFonts w:eastAsia="Times New Roman" w:cs="Times New Roman"/>
                <w:color w:val="000000"/>
              </w:rPr>
            </w:pPr>
            <w:r w:rsidRPr="00356BC0">
              <w:rPr>
                <w:rFonts w:eastAsia="Times New Roman" w:cs="Times New Roman"/>
                <w:color w:val="000000"/>
              </w:rPr>
              <w:t>Floodplain vegetation</w:t>
            </w:r>
          </w:p>
        </w:tc>
        <w:tc>
          <w:tcPr>
            <w:tcW w:w="1500" w:type="dxa"/>
            <w:tcBorders>
              <w:top w:val="double" w:sz="6" w:space="0" w:color="auto"/>
              <w:left w:val="nil"/>
              <w:bottom w:val="single" w:sz="4" w:space="0" w:color="auto"/>
              <w:right w:val="nil"/>
            </w:tcBorders>
            <w:shd w:val="clear" w:color="auto" w:fill="auto"/>
            <w:vAlign w:val="bottom"/>
            <w:hideMark/>
          </w:tcPr>
          <w:p w14:paraId="63BD70D2" w14:textId="77777777" w:rsidR="00311FBC" w:rsidRPr="00356BC0" w:rsidRDefault="00311FBC" w:rsidP="00311FBC">
            <w:pPr>
              <w:spacing w:line="240" w:lineRule="auto"/>
              <w:jc w:val="center"/>
              <w:rPr>
                <w:rFonts w:eastAsia="Times New Roman" w:cs="Times New Roman"/>
                <w:color w:val="000000"/>
              </w:rPr>
            </w:pPr>
            <w:r w:rsidRPr="00356BC0">
              <w:rPr>
                <w:rFonts w:eastAsia="Times New Roman" w:cs="Times New Roman"/>
                <w:color w:val="000000"/>
              </w:rPr>
              <w:t>Upland vegetation</w:t>
            </w:r>
          </w:p>
        </w:tc>
      </w:tr>
      <w:tr w:rsidR="000D5EDD" w:rsidRPr="00356BC0" w14:paraId="529C55AF"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4D6D9380" w14:textId="77777777" w:rsidR="000D5EDD" w:rsidRPr="000D5EDD" w:rsidRDefault="000D5EDD" w:rsidP="000D5EDD">
            <w:pPr>
              <w:spacing w:line="240" w:lineRule="auto"/>
              <w:rPr>
                <w:rFonts w:cs="Times New Roman"/>
                <w:color w:val="000000"/>
              </w:rPr>
            </w:pPr>
            <w:r w:rsidRPr="000D5EDD">
              <w:rPr>
                <w:rFonts w:cs="Times New Roman"/>
                <w:color w:val="000000"/>
              </w:rPr>
              <w:t>ARZO2</w:t>
            </w:r>
          </w:p>
        </w:tc>
        <w:tc>
          <w:tcPr>
            <w:tcW w:w="780" w:type="dxa"/>
            <w:tcBorders>
              <w:top w:val="nil"/>
              <w:left w:val="nil"/>
              <w:bottom w:val="nil"/>
              <w:right w:val="nil"/>
            </w:tcBorders>
            <w:shd w:val="clear" w:color="auto" w:fill="auto"/>
            <w:noWrap/>
            <w:vAlign w:val="bottom"/>
            <w:hideMark/>
          </w:tcPr>
          <w:p w14:paraId="7FC06E23" w14:textId="77777777" w:rsidR="000D5EDD" w:rsidRPr="000D5EDD" w:rsidRDefault="000D5EDD" w:rsidP="000D5EDD">
            <w:pPr>
              <w:spacing w:line="240" w:lineRule="auto"/>
              <w:jc w:val="center"/>
              <w:rPr>
                <w:rFonts w:cs="Times New Roman"/>
                <w:color w:val="000000"/>
              </w:rPr>
            </w:pPr>
            <w:r w:rsidRPr="000D5EDD">
              <w:rPr>
                <w:rFonts w:cs="Times New Roman"/>
                <w:color w:val="000000"/>
              </w:rPr>
              <w:t>Left</w:t>
            </w:r>
          </w:p>
        </w:tc>
        <w:tc>
          <w:tcPr>
            <w:tcW w:w="1600" w:type="dxa"/>
            <w:tcBorders>
              <w:top w:val="nil"/>
              <w:left w:val="nil"/>
              <w:bottom w:val="nil"/>
              <w:right w:val="nil"/>
            </w:tcBorders>
            <w:shd w:val="clear" w:color="auto" w:fill="auto"/>
            <w:noWrap/>
            <w:vAlign w:val="bottom"/>
            <w:hideMark/>
          </w:tcPr>
          <w:p w14:paraId="144E3059" w14:textId="77777777" w:rsidR="000D5EDD" w:rsidRPr="000D5EDD" w:rsidRDefault="000D5EDD" w:rsidP="000D5EDD">
            <w:pPr>
              <w:spacing w:line="240" w:lineRule="auto"/>
              <w:jc w:val="center"/>
              <w:rPr>
                <w:rFonts w:cs="Times New Roman"/>
                <w:color w:val="000000"/>
              </w:rPr>
            </w:pPr>
            <w:r w:rsidRPr="000D5EDD">
              <w:rPr>
                <w:rFonts w:cs="Times New Roman"/>
                <w:color w:val="000000"/>
              </w:rPr>
              <w:t>Tagliamento</w:t>
            </w:r>
          </w:p>
        </w:tc>
        <w:tc>
          <w:tcPr>
            <w:tcW w:w="1180" w:type="dxa"/>
            <w:tcBorders>
              <w:top w:val="nil"/>
              <w:left w:val="nil"/>
              <w:bottom w:val="nil"/>
              <w:right w:val="nil"/>
            </w:tcBorders>
            <w:shd w:val="clear" w:color="auto" w:fill="auto"/>
            <w:noWrap/>
            <w:vAlign w:val="bottom"/>
            <w:hideMark/>
          </w:tcPr>
          <w:p w14:paraId="16A19516" w14:textId="77777777" w:rsidR="000D5EDD" w:rsidRPr="000D5EDD" w:rsidRDefault="000D5EDD" w:rsidP="000D5EDD">
            <w:pPr>
              <w:spacing w:line="240" w:lineRule="auto"/>
              <w:jc w:val="center"/>
              <w:rPr>
                <w:rFonts w:cs="Times New Roman"/>
                <w:color w:val="000000"/>
              </w:rPr>
            </w:pPr>
            <w:r w:rsidRPr="000D5EDD">
              <w:rPr>
                <w:rFonts w:cs="Times New Roman"/>
                <w:color w:val="000000"/>
              </w:rPr>
              <w:t>26</w:t>
            </w:r>
          </w:p>
        </w:tc>
        <w:tc>
          <w:tcPr>
            <w:tcW w:w="1000" w:type="dxa"/>
            <w:tcBorders>
              <w:top w:val="nil"/>
              <w:left w:val="nil"/>
              <w:bottom w:val="nil"/>
              <w:right w:val="nil"/>
            </w:tcBorders>
            <w:shd w:val="clear" w:color="auto" w:fill="auto"/>
            <w:noWrap/>
            <w:vAlign w:val="bottom"/>
            <w:hideMark/>
          </w:tcPr>
          <w:p w14:paraId="4FE11CCC" w14:textId="77777777" w:rsidR="000D5EDD" w:rsidRPr="000D5EDD" w:rsidRDefault="000D5EDD" w:rsidP="000D5EDD">
            <w:pPr>
              <w:spacing w:line="240" w:lineRule="auto"/>
              <w:jc w:val="center"/>
              <w:rPr>
                <w:rFonts w:cs="Times New Roman"/>
                <w:color w:val="000000"/>
              </w:rPr>
            </w:pPr>
            <w:r w:rsidRPr="000D5EDD">
              <w:rPr>
                <w:rFonts w:cs="Times New Roman"/>
                <w:color w:val="000000"/>
              </w:rPr>
              <w:t>3-4</w:t>
            </w:r>
          </w:p>
        </w:tc>
        <w:tc>
          <w:tcPr>
            <w:tcW w:w="1980" w:type="dxa"/>
            <w:tcBorders>
              <w:top w:val="nil"/>
              <w:left w:val="nil"/>
              <w:bottom w:val="nil"/>
              <w:right w:val="nil"/>
            </w:tcBorders>
            <w:shd w:val="clear" w:color="auto" w:fill="auto"/>
            <w:noWrap/>
            <w:vAlign w:val="bottom"/>
            <w:hideMark/>
          </w:tcPr>
          <w:p w14:paraId="0A1A939B" w14:textId="77777777" w:rsidR="000D5EDD" w:rsidRPr="000D5EDD" w:rsidRDefault="000D5EDD" w:rsidP="000D5EDD">
            <w:pPr>
              <w:spacing w:line="240" w:lineRule="auto"/>
              <w:jc w:val="center"/>
              <w:rPr>
                <w:rFonts w:cs="Times New Roman"/>
                <w:color w:val="000000"/>
              </w:rPr>
            </w:pPr>
            <w:r w:rsidRPr="000D5EDD">
              <w:rPr>
                <w:rFonts w:cs="Times New Roman"/>
                <w:color w:val="000000"/>
              </w:rPr>
              <w:t>Meandering</w:t>
            </w:r>
          </w:p>
        </w:tc>
        <w:tc>
          <w:tcPr>
            <w:tcW w:w="1220" w:type="dxa"/>
            <w:tcBorders>
              <w:top w:val="nil"/>
              <w:left w:val="nil"/>
              <w:bottom w:val="nil"/>
              <w:right w:val="nil"/>
            </w:tcBorders>
            <w:shd w:val="clear" w:color="auto" w:fill="auto"/>
            <w:noWrap/>
            <w:vAlign w:val="bottom"/>
            <w:hideMark/>
          </w:tcPr>
          <w:p w14:paraId="389D5E73" w14:textId="77777777" w:rsidR="000D5EDD" w:rsidRPr="000D5EDD" w:rsidRDefault="000D5EDD" w:rsidP="000D5EDD">
            <w:pPr>
              <w:spacing w:line="240" w:lineRule="auto"/>
              <w:jc w:val="center"/>
              <w:rPr>
                <w:rFonts w:cs="Times New Roman"/>
                <w:color w:val="000000"/>
              </w:rPr>
            </w:pPr>
            <w:r w:rsidRPr="000D5EDD">
              <w:rPr>
                <w:rFonts w:cs="Times New Roman"/>
                <w:color w:val="000000"/>
              </w:rPr>
              <w:t>Terrace</w:t>
            </w:r>
          </w:p>
        </w:tc>
        <w:tc>
          <w:tcPr>
            <w:tcW w:w="1480" w:type="dxa"/>
            <w:tcBorders>
              <w:top w:val="nil"/>
              <w:left w:val="nil"/>
              <w:bottom w:val="nil"/>
              <w:right w:val="nil"/>
            </w:tcBorders>
            <w:shd w:val="clear" w:color="auto" w:fill="auto"/>
            <w:noWrap/>
            <w:vAlign w:val="bottom"/>
            <w:hideMark/>
          </w:tcPr>
          <w:p w14:paraId="083D4403" w14:textId="77777777" w:rsidR="000D5EDD" w:rsidRPr="000D5EDD" w:rsidRDefault="000D5EDD" w:rsidP="000D5EDD">
            <w:pPr>
              <w:spacing w:line="240" w:lineRule="auto"/>
              <w:jc w:val="center"/>
              <w:rPr>
                <w:rFonts w:cs="Times New Roman"/>
                <w:color w:val="000000"/>
              </w:rPr>
            </w:pPr>
            <w:r w:rsidRPr="000D5EDD">
              <w:rPr>
                <w:rFonts w:cs="Times New Roman"/>
                <w:color w:val="000000"/>
              </w:rPr>
              <w:t>Understory</w:t>
            </w:r>
          </w:p>
        </w:tc>
        <w:tc>
          <w:tcPr>
            <w:tcW w:w="1500" w:type="dxa"/>
            <w:tcBorders>
              <w:top w:val="nil"/>
              <w:left w:val="nil"/>
              <w:bottom w:val="nil"/>
              <w:right w:val="nil"/>
            </w:tcBorders>
            <w:shd w:val="clear" w:color="auto" w:fill="auto"/>
            <w:noWrap/>
            <w:vAlign w:val="bottom"/>
            <w:hideMark/>
          </w:tcPr>
          <w:p w14:paraId="3166DF96"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r>
      <w:tr w:rsidR="000D5EDD" w:rsidRPr="00356BC0" w14:paraId="6822549C"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528FEC65" w14:textId="77777777" w:rsidR="000D5EDD" w:rsidRPr="000D5EDD" w:rsidRDefault="000D5EDD" w:rsidP="000D5EDD">
            <w:pPr>
              <w:spacing w:line="240" w:lineRule="auto"/>
              <w:rPr>
                <w:rFonts w:cs="Times New Roman"/>
                <w:color w:val="000000"/>
              </w:rPr>
            </w:pPr>
            <w:r w:rsidRPr="000D5EDD">
              <w:rPr>
                <w:rFonts w:cs="Times New Roman"/>
                <w:color w:val="000000"/>
              </w:rPr>
              <w:t>BOLZ1</w:t>
            </w:r>
          </w:p>
        </w:tc>
        <w:tc>
          <w:tcPr>
            <w:tcW w:w="780" w:type="dxa"/>
            <w:tcBorders>
              <w:top w:val="nil"/>
              <w:left w:val="nil"/>
              <w:bottom w:val="nil"/>
              <w:right w:val="nil"/>
            </w:tcBorders>
            <w:shd w:val="clear" w:color="auto" w:fill="auto"/>
            <w:noWrap/>
            <w:vAlign w:val="bottom"/>
            <w:hideMark/>
          </w:tcPr>
          <w:p w14:paraId="766CC604" w14:textId="77777777" w:rsidR="000D5EDD" w:rsidRPr="000D5EDD" w:rsidRDefault="000D5EDD" w:rsidP="000D5EDD">
            <w:pPr>
              <w:spacing w:line="240" w:lineRule="auto"/>
              <w:jc w:val="center"/>
              <w:rPr>
                <w:rFonts w:cs="Times New Roman"/>
                <w:color w:val="000000"/>
              </w:rPr>
            </w:pPr>
            <w:r w:rsidRPr="000D5EDD">
              <w:rPr>
                <w:rFonts w:cs="Times New Roman"/>
                <w:color w:val="000000"/>
              </w:rPr>
              <w:t>Left</w:t>
            </w:r>
          </w:p>
        </w:tc>
        <w:tc>
          <w:tcPr>
            <w:tcW w:w="1600" w:type="dxa"/>
            <w:tcBorders>
              <w:top w:val="nil"/>
              <w:left w:val="nil"/>
              <w:bottom w:val="nil"/>
              <w:right w:val="nil"/>
            </w:tcBorders>
            <w:shd w:val="clear" w:color="auto" w:fill="auto"/>
            <w:noWrap/>
            <w:vAlign w:val="bottom"/>
            <w:hideMark/>
          </w:tcPr>
          <w:p w14:paraId="45F573CD" w14:textId="77777777" w:rsidR="000D5EDD" w:rsidRPr="000D5EDD" w:rsidRDefault="000D5EDD" w:rsidP="000D5EDD">
            <w:pPr>
              <w:spacing w:line="240" w:lineRule="auto"/>
              <w:jc w:val="center"/>
              <w:rPr>
                <w:rFonts w:cs="Times New Roman"/>
                <w:color w:val="000000"/>
              </w:rPr>
            </w:pPr>
            <w:r w:rsidRPr="000D5EDD">
              <w:rPr>
                <w:rFonts w:cs="Times New Roman"/>
                <w:color w:val="000000"/>
              </w:rPr>
              <w:t>Tagliamento</w:t>
            </w:r>
          </w:p>
        </w:tc>
        <w:tc>
          <w:tcPr>
            <w:tcW w:w="1180" w:type="dxa"/>
            <w:tcBorders>
              <w:top w:val="nil"/>
              <w:left w:val="nil"/>
              <w:bottom w:val="nil"/>
              <w:right w:val="nil"/>
            </w:tcBorders>
            <w:shd w:val="clear" w:color="auto" w:fill="auto"/>
            <w:noWrap/>
            <w:vAlign w:val="bottom"/>
            <w:hideMark/>
          </w:tcPr>
          <w:p w14:paraId="74684C1F" w14:textId="77777777" w:rsidR="000D5EDD" w:rsidRPr="000D5EDD" w:rsidRDefault="000D5EDD" w:rsidP="000D5EDD">
            <w:pPr>
              <w:spacing w:line="240" w:lineRule="auto"/>
              <w:jc w:val="center"/>
              <w:rPr>
                <w:rFonts w:cs="Times New Roman"/>
                <w:color w:val="000000"/>
              </w:rPr>
            </w:pPr>
            <w:r w:rsidRPr="000D5EDD">
              <w:rPr>
                <w:rFonts w:cs="Times New Roman"/>
                <w:color w:val="000000"/>
              </w:rPr>
              <w:t>38</w:t>
            </w:r>
          </w:p>
        </w:tc>
        <w:tc>
          <w:tcPr>
            <w:tcW w:w="1000" w:type="dxa"/>
            <w:tcBorders>
              <w:top w:val="nil"/>
              <w:left w:val="nil"/>
              <w:bottom w:val="nil"/>
              <w:right w:val="nil"/>
            </w:tcBorders>
            <w:shd w:val="clear" w:color="auto" w:fill="auto"/>
            <w:noWrap/>
            <w:vAlign w:val="bottom"/>
            <w:hideMark/>
          </w:tcPr>
          <w:p w14:paraId="603D3A7E" w14:textId="77777777" w:rsidR="000D5EDD" w:rsidRPr="000D5EDD" w:rsidRDefault="000D5EDD" w:rsidP="000D5EDD">
            <w:pPr>
              <w:spacing w:line="240" w:lineRule="auto"/>
              <w:jc w:val="center"/>
              <w:rPr>
                <w:rFonts w:cs="Times New Roman"/>
                <w:color w:val="000000"/>
              </w:rPr>
            </w:pPr>
            <w:r w:rsidRPr="000D5EDD">
              <w:rPr>
                <w:rFonts w:cs="Times New Roman"/>
                <w:color w:val="000000"/>
              </w:rPr>
              <w:t>5-6</w:t>
            </w:r>
          </w:p>
        </w:tc>
        <w:tc>
          <w:tcPr>
            <w:tcW w:w="1980" w:type="dxa"/>
            <w:tcBorders>
              <w:top w:val="nil"/>
              <w:left w:val="nil"/>
              <w:bottom w:val="nil"/>
              <w:right w:val="nil"/>
            </w:tcBorders>
            <w:shd w:val="clear" w:color="auto" w:fill="auto"/>
            <w:noWrap/>
            <w:vAlign w:val="bottom"/>
            <w:hideMark/>
          </w:tcPr>
          <w:p w14:paraId="27F9F015" w14:textId="77777777" w:rsidR="000D5EDD" w:rsidRPr="000D5EDD" w:rsidRDefault="000D5EDD" w:rsidP="000D5EDD">
            <w:pPr>
              <w:spacing w:line="240" w:lineRule="auto"/>
              <w:jc w:val="center"/>
              <w:rPr>
                <w:rFonts w:cs="Times New Roman"/>
                <w:color w:val="000000"/>
              </w:rPr>
            </w:pPr>
            <w:r w:rsidRPr="000D5EDD">
              <w:rPr>
                <w:rFonts w:cs="Times New Roman"/>
                <w:color w:val="000000"/>
              </w:rPr>
              <w:t>Meandering</w:t>
            </w:r>
          </w:p>
        </w:tc>
        <w:tc>
          <w:tcPr>
            <w:tcW w:w="1220" w:type="dxa"/>
            <w:tcBorders>
              <w:top w:val="nil"/>
              <w:left w:val="nil"/>
              <w:bottom w:val="nil"/>
              <w:right w:val="nil"/>
            </w:tcBorders>
            <w:shd w:val="clear" w:color="auto" w:fill="auto"/>
            <w:noWrap/>
            <w:vAlign w:val="bottom"/>
            <w:hideMark/>
          </w:tcPr>
          <w:p w14:paraId="3A7C1638" w14:textId="77777777" w:rsidR="000D5EDD" w:rsidRPr="000D5EDD" w:rsidRDefault="000D5EDD" w:rsidP="000D5EDD">
            <w:pPr>
              <w:spacing w:line="240" w:lineRule="auto"/>
              <w:jc w:val="center"/>
              <w:rPr>
                <w:rFonts w:cs="Times New Roman"/>
                <w:color w:val="000000"/>
              </w:rPr>
            </w:pPr>
            <w:r w:rsidRPr="000D5EDD">
              <w:rPr>
                <w:rFonts w:cs="Times New Roman"/>
                <w:color w:val="000000"/>
              </w:rPr>
              <w:t>Steep</w:t>
            </w:r>
          </w:p>
        </w:tc>
        <w:tc>
          <w:tcPr>
            <w:tcW w:w="1480" w:type="dxa"/>
            <w:tcBorders>
              <w:top w:val="nil"/>
              <w:left w:val="nil"/>
              <w:bottom w:val="nil"/>
              <w:right w:val="nil"/>
            </w:tcBorders>
            <w:shd w:val="clear" w:color="auto" w:fill="auto"/>
            <w:noWrap/>
            <w:vAlign w:val="bottom"/>
            <w:hideMark/>
          </w:tcPr>
          <w:p w14:paraId="456D2BD9"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c>
          <w:tcPr>
            <w:tcW w:w="1500" w:type="dxa"/>
            <w:tcBorders>
              <w:top w:val="nil"/>
              <w:left w:val="nil"/>
              <w:bottom w:val="nil"/>
              <w:right w:val="nil"/>
            </w:tcBorders>
            <w:shd w:val="clear" w:color="auto" w:fill="auto"/>
            <w:noWrap/>
            <w:vAlign w:val="bottom"/>
            <w:hideMark/>
          </w:tcPr>
          <w:p w14:paraId="083804F1"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r>
      <w:tr w:rsidR="000D5EDD" w:rsidRPr="00356BC0" w14:paraId="7463E143"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0814D452" w14:textId="77777777" w:rsidR="000D5EDD" w:rsidRPr="000D5EDD" w:rsidRDefault="000D5EDD" w:rsidP="000D5EDD">
            <w:pPr>
              <w:spacing w:line="240" w:lineRule="auto"/>
              <w:rPr>
                <w:rFonts w:cs="Times New Roman"/>
                <w:color w:val="000000"/>
              </w:rPr>
            </w:pPr>
            <w:r w:rsidRPr="000D5EDD">
              <w:rPr>
                <w:rFonts w:cs="Times New Roman"/>
                <w:color w:val="000000"/>
              </w:rPr>
              <w:t>BOLZ1</w:t>
            </w:r>
          </w:p>
        </w:tc>
        <w:tc>
          <w:tcPr>
            <w:tcW w:w="780" w:type="dxa"/>
            <w:tcBorders>
              <w:top w:val="nil"/>
              <w:left w:val="nil"/>
              <w:bottom w:val="nil"/>
              <w:right w:val="nil"/>
            </w:tcBorders>
            <w:shd w:val="clear" w:color="auto" w:fill="auto"/>
            <w:noWrap/>
            <w:vAlign w:val="bottom"/>
            <w:hideMark/>
          </w:tcPr>
          <w:p w14:paraId="2221F3A1" w14:textId="77777777" w:rsidR="000D5EDD" w:rsidRPr="000D5EDD" w:rsidRDefault="000D5EDD" w:rsidP="000D5EDD">
            <w:pPr>
              <w:spacing w:line="240" w:lineRule="auto"/>
              <w:jc w:val="center"/>
              <w:rPr>
                <w:rFonts w:cs="Times New Roman"/>
                <w:color w:val="000000"/>
              </w:rPr>
            </w:pPr>
            <w:r w:rsidRPr="000D5EDD">
              <w:rPr>
                <w:rFonts w:cs="Times New Roman"/>
                <w:color w:val="000000"/>
              </w:rPr>
              <w:t>Right</w:t>
            </w:r>
          </w:p>
        </w:tc>
        <w:tc>
          <w:tcPr>
            <w:tcW w:w="1600" w:type="dxa"/>
            <w:tcBorders>
              <w:top w:val="nil"/>
              <w:left w:val="nil"/>
              <w:bottom w:val="nil"/>
              <w:right w:val="nil"/>
            </w:tcBorders>
            <w:shd w:val="clear" w:color="auto" w:fill="auto"/>
            <w:noWrap/>
            <w:vAlign w:val="bottom"/>
            <w:hideMark/>
          </w:tcPr>
          <w:p w14:paraId="0B8C36EA" w14:textId="77777777" w:rsidR="000D5EDD" w:rsidRPr="000D5EDD" w:rsidRDefault="000D5EDD" w:rsidP="000D5EDD">
            <w:pPr>
              <w:spacing w:line="240" w:lineRule="auto"/>
              <w:jc w:val="center"/>
              <w:rPr>
                <w:rFonts w:cs="Times New Roman"/>
                <w:color w:val="000000"/>
              </w:rPr>
            </w:pPr>
            <w:r w:rsidRPr="000D5EDD">
              <w:rPr>
                <w:rFonts w:cs="Times New Roman"/>
                <w:color w:val="000000"/>
              </w:rPr>
              <w:t>Tagliamento</w:t>
            </w:r>
          </w:p>
        </w:tc>
        <w:tc>
          <w:tcPr>
            <w:tcW w:w="1180" w:type="dxa"/>
            <w:tcBorders>
              <w:top w:val="nil"/>
              <w:left w:val="nil"/>
              <w:bottom w:val="nil"/>
              <w:right w:val="nil"/>
            </w:tcBorders>
            <w:shd w:val="clear" w:color="auto" w:fill="auto"/>
            <w:noWrap/>
            <w:vAlign w:val="bottom"/>
            <w:hideMark/>
          </w:tcPr>
          <w:p w14:paraId="1D23772B" w14:textId="77777777" w:rsidR="000D5EDD" w:rsidRPr="000D5EDD" w:rsidRDefault="000D5EDD" w:rsidP="000D5EDD">
            <w:pPr>
              <w:spacing w:line="240" w:lineRule="auto"/>
              <w:jc w:val="center"/>
              <w:rPr>
                <w:rFonts w:cs="Times New Roman"/>
                <w:color w:val="000000"/>
              </w:rPr>
            </w:pPr>
            <w:r w:rsidRPr="000D5EDD">
              <w:rPr>
                <w:rFonts w:cs="Times New Roman"/>
                <w:color w:val="000000"/>
              </w:rPr>
              <w:t>38</w:t>
            </w:r>
          </w:p>
        </w:tc>
        <w:tc>
          <w:tcPr>
            <w:tcW w:w="1000" w:type="dxa"/>
            <w:tcBorders>
              <w:top w:val="nil"/>
              <w:left w:val="nil"/>
              <w:bottom w:val="nil"/>
              <w:right w:val="nil"/>
            </w:tcBorders>
            <w:shd w:val="clear" w:color="auto" w:fill="auto"/>
            <w:noWrap/>
            <w:vAlign w:val="bottom"/>
            <w:hideMark/>
          </w:tcPr>
          <w:p w14:paraId="749F5D06" w14:textId="77777777" w:rsidR="000D5EDD" w:rsidRPr="000D5EDD" w:rsidRDefault="000D5EDD" w:rsidP="000D5EDD">
            <w:pPr>
              <w:spacing w:line="240" w:lineRule="auto"/>
              <w:jc w:val="center"/>
              <w:rPr>
                <w:rFonts w:cs="Times New Roman"/>
                <w:color w:val="000000"/>
              </w:rPr>
            </w:pPr>
            <w:r w:rsidRPr="000D5EDD">
              <w:rPr>
                <w:rFonts w:cs="Times New Roman"/>
                <w:color w:val="000000"/>
              </w:rPr>
              <w:t>5-6</w:t>
            </w:r>
          </w:p>
        </w:tc>
        <w:tc>
          <w:tcPr>
            <w:tcW w:w="1980" w:type="dxa"/>
            <w:tcBorders>
              <w:top w:val="nil"/>
              <w:left w:val="nil"/>
              <w:bottom w:val="nil"/>
              <w:right w:val="nil"/>
            </w:tcBorders>
            <w:shd w:val="clear" w:color="auto" w:fill="auto"/>
            <w:noWrap/>
            <w:vAlign w:val="bottom"/>
            <w:hideMark/>
          </w:tcPr>
          <w:p w14:paraId="20C0960F" w14:textId="77777777" w:rsidR="000D5EDD" w:rsidRPr="000D5EDD" w:rsidRDefault="000D5EDD" w:rsidP="000D5EDD">
            <w:pPr>
              <w:spacing w:line="240" w:lineRule="auto"/>
              <w:jc w:val="center"/>
              <w:rPr>
                <w:rFonts w:cs="Times New Roman"/>
                <w:color w:val="000000"/>
              </w:rPr>
            </w:pPr>
            <w:r w:rsidRPr="000D5EDD">
              <w:rPr>
                <w:rFonts w:cs="Times New Roman"/>
                <w:color w:val="000000"/>
              </w:rPr>
              <w:t>Meandering</w:t>
            </w:r>
          </w:p>
        </w:tc>
        <w:tc>
          <w:tcPr>
            <w:tcW w:w="1220" w:type="dxa"/>
            <w:tcBorders>
              <w:top w:val="nil"/>
              <w:left w:val="nil"/>
              <w:bottom w:val="nil"/>
              <w:right w:val="nil"/>
            </w:tcBorders>
            <w:shd w:val="clear" w:color="auto" w:fill="auto"/>
            <w:noWrap/>
            <w:vAlign w:val="bottom"/>
            <w:hideMark/>
          </w:tcPr>
          <w:p w14:paraId="17498010" w14:textId="77777777" w:rsidR="000D5EDD" w:rsidRPr="000D5EDD" w:rsidRDefault="000D5EDD" w:rsidP="000D5EDD">
            <w:pPr>
              <w:spacing w:line="240" w:lineRule="auto"/>
              <w:jc w:val="center"/>
              <w:rPr>
                <w:rFonts w:cs="Times New Roman"/>
                <w:color w:val="000000"/>
              </w:rPr>
            </w:pPr>
            <w:r w:rsidRPr="000D5EDD">
              <w:rPr>
                <w:rFonts w:cs="Times New Roman"/>
                <w:color w:val="000000"/>
              </w:rPr>
              <w:t>Gradual</w:t>
            </w:r>
          </w:p>
        </w:tc>
        <w:tc>
          <w:tcPr>
            <w:tcW w:w="1480" w:type="dxa"/>
            <w:tcBorders>
              <w:top w:val="nil"/>
              <w:left w:val="nil"/>
              <w:bottom w:val="nil"/>
              <w:right w:val="nil"/>
            </w:tcBorders>
            <w:shd w:val="clear" w:color="auto" w:fill="auto"/>
            <w:noWrap/>
            <w:vAlign w:val="bottom"/>
            <w:hideMark/>
          </w:tcPr>
          <w:p w14:paraId="79C2ABA4" w14:textId="77777777" w:rsidR="000D5EDD" w:rsidRPr="000D5EDD" w:rsidRDefault="000D5EDD" w:rsidP="000D5EDD">
            <w:pPr>
              <w:spacing w:line="240" w:lineRule="auto"/>
              <w:jc w:val="center"/>
              <w:rPr>
                <w:rFonts w:cs="Times New Roman"/>
                <w:color w:val="000000"/>
              </w:rPr>
            </w:pPr>
            <w:r w:rsidRPr="000D5EDD">
              <w:rPr>
                <w:rFonts w:cs="Times New Roman"/>
                <w:color w:val="000000"/>
              </w:rPr>
              <w:t>Understory</w:t>
            </w:r>
          </w:p>
        </w:tc>
        <w:tc>
          <w:tcPr>
            <w:tcW w:w="1500" w:type="dxa"/>
            <w:tcBorders>
              <w:top w:val="nil"/>
              <w:left w:val="nil"/>
              <w:bottom w:val="nil"/>
              <w:right w:val="nil"/>
            </w:tcBorders>
            <w:shd w:val="clear" w:color="auto" w:fill="auto"/>
            <w:noWrap/>
            <w:vAlign w:val="bottom"/>
            <w:hideMark/>
          </w:tcPr>
          <w:p w14:paraId="3C3FBDDF"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r>
      <w:tr w:rsidR="000D5EDD" w:rsidRPr="00356BC0" w14:paraId="7ADD29D0"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36C5AB98" w14:textId="77777777" w:rsidR="000D5EDD" w:rsidRPr="000D5EDD" w:rsidRDefault="000D5EDD" w:rsidP="000D5EDD">
            <w:pPr>
              <w:spacing w:line="240" w:lineRule="auto"/>
              <w:rPr>
                <w:rFonts w:cs="Times New Roman"/>
                <w:color w:val="000000"/>
              </w:rPr>
            </w:pPr>
            <w:r w:rsidRPr="000D5EDD">
              <w:rPr>
                <w:rFonts w:cs="Times New Roman"/>
                <w:color w:val="000000"/>
              </w:rPr>
              <w:t>BELG1</w:t>
            </w:r>
          </w:p>
        </w:tc>
        <w:tc>
          <w:tcPr>
            <w:tcW w:w="780" w:type="dxa"/>
            <w:tcBorders>
              <w:top w:val="nil"/>
              <w:left w:val="nil"/>
              <w:bottom w:val="nil"/>
              <w:right w:val="nil"/>
            </w:tcBorders>
            <w:shd w:val="clear" w:color="auto" w:fill="auto"/>
            <w:noWrap/>
            <w:vAlign w:val="bottom"/>
            <w:hideMark/>
          </w:tcPr>
          <w:p w14:paraId="5854C18E" w14:textId="77777777" w:rsidR="000D5EDD" w:rsidRPr="000D5EDD" w:rsidRDefault="000D5EDD" w:rsidP="000D5EDD">
            <w:pPr>
              <w:spacing w:line="240" w:lineRule="auto"/>
              <w:jc w:val="center"/>
              <w:rPr>
                <w:rFonts w:cs="Times New Roman"/>
                <w:color w:val="000000"/>
              </w:rPr>
            </w:pPr>
            <w:r w:rsidRPr="000D5EDD">
              <w:rPr>
                <w:rFonts w:cs="Times New Roman"/>
                <w:color w:val="000000"/>
              </w:rPr>
              <w:t>Left</w:t>
            </w:r>
          </w:p>
        </w:tc>
        <w:tc>
          <w:tcPr>
            <w:tcW w:w="1600" w:type="dxa"/>
            <w:tcBorders>
              <w:top w:val="nil"/>
              <w:left w:val="nil"/>
              <w:bottom w:val="nil"/>
              <w:right w:val="nil"/>
            </w:tcBorders>
            <w:shd w:val="clear" w:color="auto" w:fill="auto"/>
            <w:noWrap/>
            <w:vAlign w:val="bottom"/>
            <w:hideMark/>
          </w:tcPr>
          <w:p w14:paraId="46924E89" w14:textId="77777777" w:rsidR="000D5EDD" w:rsidRPr="000D5EDD" w:rsidRDefault="000D5EDD" w:rsidP="000D5EDD">
            <w:pPr>
              <w:spacing w:line="240" w:lineRule="auto"/>
              <w:jc w:val="center"/>
              <w:rPr>
                <w:rFonts w:cs="Times New Roman"/>
                <w:color w:val="000000"/>
              </w:rPr>
            </w:pPr>
            <w:r w:rsidRPr="000D5EDD">
              <w:rPr>
                <w:rFonts w:cs="Times New Roman"/>
                <w:color w:val="000000"/>
              </w:rPr>
              <w:t>Tagliamento</w:t>
            </w:r>
          </w:p>
        </w:tc>
        <w:tc>
          <w:tcPr>
            <w:tcW w:w="1180" w:type="dxa"/>
            <w:tcBorders>
              <w:top w:val="nil"/>
              <w:left w:val="nil"/>
              <w:bottom w:val="nil"/>
              <w:right w:val="nil"/>
            </w:tcBorders>
            <w:shd w:val="clear" w:color="auto" w:fill="auto"/>
            <w:noWrap/>
            <w:vAlign w:val="bottom"/>
            <w:hideMark/>
          </w:tcPr>
          <w:p w14:paraId="75DBB176" w14:textId="77777777" w:rsidR="000D5EDD" w:rsidRPr="000D5EDD" w:rsidRDefault="000D5EDD" w:rsidP="000D5EDD">
            <w:pPr>
              <w:spacing w:line="240" w:lineRule="auto"/>
              <w:jc w:val="center"/>
              <w:rPr>
                <w:rFonts w:cs="Times New Roman"/>
                <w:color w:val="000000"/>
              </w:rPr>
            </w:pPr>
            <w:r w:rsidRPr="000D5EDD">
              <w:rPr>
                <w:rFonts w:cs="Times New Roman"/>
                <w:color w:val="000000"/>
              </w:rPr>
              <w:t>72</w:t>
            </w:r>
          </w:p>
        </w:tc>
        <w:tc>
          <w:tcPr>
            <w:tcW w:w="1000" w:type="dxa"/>
            <w:tcBorders>
              <w:top w:val="nil"/>
              <w:left w:val="nil"/>
              <w:bottom w:val="nil"/>
              <w:right w:val="nil"/>
            </w:tcBorders>
            <w:shd w:val="clear" w:color="auto" w:fill="auto"/>
            <w:noWrap/>
            <w:vAlign w:val="bottom"/>
            <w:hideMark/>
          </w:tcPr>
          <w:p w14:paraId="0833F7F4" w14:textId="77777777" w:rsidR="000D5EDD" w:rsidRPr="000D5EDD" w:rsidRDefault="000D5EDD" w:rsidP="000D5EDD">
            <w:pPr>
              <w:spacing w:line="240" w:lineRule="auto"/>
              <w:jc w:val="center"/>
              <w:rPr>
                <w:rFonts w:cs="Times New Roman"/>
                <w:color w:val="000000"/>
              </w:rPr>
            </w:pPr>
            <w:r w:rsidRPr="000D5EDD">
              <w:rPr>
                <w:rFonts w:cs="Times New Roman"/>
                <w:color w:val="000000"/>
              </w:rPr>
              <w:t>5-6</w:t>
            </w:r>
          </w:p>
        </w:tc>
        <w:tc>
          <w:tcPr>
            <w:tcW w:w="1980" w:type="dxa"/>
            <w:tcBorders>
              <w:top w:val="nil"/>
              <w:left w:val="nil"/>
              <w:bottom w:val="nil"/>
              <w:right w:val="nil"/>
            </w:tcBorders>
            <w:shd w:val="clear" w:color="auto" w:fill="auto"/>
            <w:noWrap/>
            <w:vAlign w:val="bottom"/>
            <w:hideMark/>
          </w:tcPr>
          <w:p w14:paraId="4CBBF753" w14:textId="77777777" w:rsidR="000D5EDD" w:rsidRPr="000D5EDD" w:rsidRDefault="000D5EDD" w:rsidP="000D5EDD">
            <w:pPr>
              <w:spacing w:line="240" w:lineRule="auto"/>
              <w:jc w:val="center"/>
              <w:rPr>
                <w:rFonts w:cs="Times New Roman"/>
                <w:color w:val="000000"/>
              </w:rPr>
            </w:pPr>
            <w:r w:rsidRPr="000D5EDD">
              <w:rPr>
                <w:rFonts w:cs="Times New Roman"/>
                <w:color w:val="000000"/>
              </w:rPr>
              <w:t>Meandering</w:t>
            </w:r>
          </w:p>
        </w:tc>
        <w:tc>
          <w:tcPr>
            <w:tcW w:w="1220" w:type="dxa"/>
            <w:tcBorders>
              <w:top w:val="nil"/>
              <w:left w:val="nil"/>
              <w:bottom w:val="nil"/>
              <w:right w:val="nil"/>
            </w:tcBorders>
            <w:shd w:val="clear" w:color="auto" w:fill="auto"/>
            <w:noWrap/>
            <w:vAlign w:val="bottom"/>
            <w:hideMark/>
          </w:tcPr>
          <w:p w14:paraId="620C0105" w14:textId="77777777" w:rsidR="000D5EDD" w:rsidRPr="000D5EDD" w:rsidRDefault="000D5EDD" w:rsidP="000D5EDD">
            <w:pPr>
              <w:spacing w:line="240" w:lineRule="auto"/>
              <w:jc w:val="center"/>
              <w:rPr>
                <w:rFonts w:cs="Times New Roman"/>
                <w:color w:val="000000"/>
              </w:rPr>
            </w:pPr>
            <w:r w:rsidRPr="000D5EDD">
              <w:rPr>
                <w:rFonts w:cs="Times New Roman"/>
                <w:color w:val="000000"/>
              </w:rPr>
              <w:t>Gradual</w:t>
            </w:r>
          </w:p>
        </w:tc>
        <w:tc>
          <w:tcPr>
            <w:tcW w:w="1480" w:type="dxa"/>
            <w:tcBorders>
              <w:top w:val="nil"/>
              <w:left w:val="nil"/>
              <w:bottom w:val="nil"/>
              <w:right w:val="nil"/>
            </w:tcBorders>
            <w:shd w:val="clear" w:color="auto" w:fill="auto"/>
            <w:noWrap/>
            <w:vAlign w:val="bottom"/>
            <w:hideMark/>
          </w:tcPr>
          <w:p w14:paraId="018FFCCE" w14:textId="77777777" w:rsidR="000D5EDD" w:rsidRPr="000D5EDD" w:rsidRDefault="000D5EDD" w:rsidP="000D5EDD">
            <w:pPr>
              <w:spacing w:line="240" w:lineRule="auto"/>
              <w:jc w:val="center"/>
              <w:rPr>
                <w:rFonts w:cs="Times New Roman"/>
                <w:color w:val="000000"/>
              </w:rPr>
            </w:pPr>
            <w:r w:rsidRPr="000D5EDD">
              <w:rPr>
                <w:rFonts w:cs="Times New Roman"/>
                <w:color w:val="000000"/>
              </w:rPr>
              <w:t>Barren</w:t>
            </w:r>
          </w:p>
        </w:tc>
        <w:tc>
          <w:tcPr>
            <w:tcW w:w="1500" w:type="dxa"/>
            <w:tcBorders>
              <w:top w:val="nil"/>
              <w:left w:val="nil"/>
              <w:bottom w:val="nil"/>
              <w:right w:val="nil"/>
            </w:tcBorders>
            <w:shd w:val="clear" w:color="auto" w:fill="auto"/>
            <w:noWrap/>
            <w:vAlign w:val="bottom"/>
            <w:hideMark/>
          </w:tcPr>
          <w:p w14:paraId="0BE2121A"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r>
      <w:tr w:rsidR="000D5EDD" w:rsidRPr="00356BC0" w14:paraId="7C8A2C12"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119A0903" w14:textId="77777777" w:rsidR="000D5EDD" w:rsidRPr="000D5EDD" w:rsidRDefault="000D5EDD" w:rsidP="000D5EDD">
            <w:pPr>
              <w:spacing w:line="240" w:lineRule="auto"/>
              <w:rPr>
                <w:rFonts w:cs="Times New Roman"/>
                <w:color w:val="000000"/>
              </w:rPr>
            </w:pPr>
            <w:r w:rsidRPr="000D5EDD">
              <w:rPr>
                <w:rFonts w:cs="Times New Roman"/>
                <w:color w:val="000000"/>
              </w:rPr>
              <w:t>BELG1</w:t>
            </w:r>
          </w:p>
        </w:tc>
        <w:tc>
          <w:tcPr>
            <w:tcW w:w="780" w:type="dxa"/>
            <w:tcBorders>
              <w:top w:val="nil"/>
              <w:left w:val="nil"/>
              <w:bottom w:val="nil"/>
              <w:right w:val="nil"/>
            </w:tcBorders>
            <w:shd w:val="clear" w:color="auto" w:fill="auto"/>
            <w:noWrap/>
            <w:vAlign w:val="bottom"/>
            <w:hideMark/>
          </w:tcPr>
          <w:p w14:paraId="5D587E4C" w14:textId="77777777" w:rsidR="000D5EDD" w:rsidRPr="000D5EDD" w:rsidRDefault="000D5EDD" w:rsidP="000D5EDD">
            <w:pPr>
              <w:spacing w:line="240" w:lineRule="auto"/>
              <w:jc w:val="center"/>
              <w:rPr>
                <w:rFonts w:cs="Times New Roman"/>
                <w:color w:val="000000"/>
              </w:rPr>
            </w:pPr>
            <w:r w:rsidRPr="000D5EDD">
              <w:rPr>
                <w:rFonts w:cs="Times New Roman"/>
                <w:color w:val="000000"/>
              </w:rPr>
              <w:t>Right</w:t>
            </w:r>
          </w:p>
        </w:tc>
        <w:tc>
          <w:tcPr>
            <w:tcW w:w="1600" w:type="dxa"/>
            <w:tcBorders>
              <w:top w:val="nil"/>
              <w:left w:val="nil"/>
              <w:bottom w:val="nil"/>
              <w:right w:val="nil"/>
            </w:tcBorders>
            <w:shd w:val="clear" w:color="auto" w:fill="auto"/>
            <w:noWrap/>
            <w:vAlign w:val="bottom"/>
            <w:hideMark/>
          </w:tcPr>
          <w:p w14:paraId="26F20B05" w14:textId="77777777" w:rsidR="000D5EDD" w:rsidRPr="000D5EDD" w:rsidRDefault="000D5EDD" w:rsidP="000D5EDD">
            <w:pPr>
              <w:spacing w:line="240" w:lineRule="auto"/>
              <w:jc w:val="center"/>
              <w:rPr>
                <w:rFonts w:cs="Times New Roman"/>
                <w:color w:val="000000"/>
              </w:rPr>
            </w:pPr>
            <w:r w:rsidRPr="000D5EDD">
              <w:rPr>
                <w:rFonts w:cs="Times New Roman"/>
                <w:color w:val="000000"/>
              </w:rPr>
              <w:t>Tagliamento</w:t>
            </w:r>
          </w:p>
        </w:tc>
        <w:tc>
          <w:tcPr>
            <w:tcW w:w="1180" w:type="dxa"/>
            <w:tcBorders>
              <w:top w:val="nil"/>
              <w:left w:val="nil"/>
              <w:bottom w:val="nil"/>
              <w:right w:val="nil"/>
            </w:tcBorders>
            <w:shd w:val="clear" w:color="auto" w:fill="auto"/>
            <w:noWrap/>
            <w:vAlign w:val="bottom"/>
            <w:hideMark/>
          </w:tcPr>
          <w:p w14:paraId="2E9D7763" w14:textId="77777777" w:rsidR="000D5EDD" w:rsidRPr="000D5EDD" w:rsidRDefault="000D5EDD" w:rsidP="000D5EDD">
            <w:pPr>
              <w:spacing w:line="240" w:lineRule="auto"/>
              <w:jc w:val="center"/>
              <w:rPr>
                <w:rFonts w:cs="Times New Roman"/>
                <w:color w:val="000000"/>
              </w:rPr>
            </w:pPr>
            <w:r w:rsidRPr="000D5EDD">
              <w:rPr>
                <w:rFonts w:cs="Times New Roman"/>
                <w:color w:val="000000"/>
              </w:rPr>
              <w:t>72</w:t>
            </w:r>
          </w:p>
        </w:tc>
        <w:tc>
          <w:tcPr>
            <w:tcW w:w="1000" w:type="dxa"/>
            <w:tcBorders>
              <w:top w:val="nil"/>
              <w:left w:val="nil"/>
              <w:bottom w:val="nil"/>
              <w:right w:val="nil"/>
            </w:tcBorders>
            <w:shd w:val="clear" w:color="auto" w:fill="auto"/>
            <w:noWrap/>
            <w:vAlign w:val="bottom"/>
            <w:hideMark/>
          </w:tcPr>
          <w:p w14:paraId="69F9F01F" w14:textId="77777777" w:rsidR="000D5EDD" w:rsidRPr="000D5EDD" w:rsidRDefault="000D5EDD" w:rsidP="000D5EDD">
            <w:pPr>
              <w:spacing w:line="240" w:lineRule="auto"/>
              <w:jc w:val="center"/>
              <w:rPr>
                <w:rFonts w:cs="Times New Roman"/>
                <w:color w:val="000000"/>
              </w:rPr>
            </w:pPr>
            <w:r w:rsidRPr="000D5EDD">
              <w:rPr>
                <w:rFonts w:cs="Times New Roman"/>
                <w:color w:val="000000"/>
              </w:rPr>
              <w:t>5-6</w:t>
            </w:r>
          </w:p>
        </w:tc>
        <w:tc>
          <w:tcPr>
            <w:tcW w:w="1980" w:type="dxa"/>
            <w:tcBorders>
              <w:top w:val="nil"/>
              <w:left w:val="nil"/>
              <w:bottom w:val="nil"/>
              <w:right w:val="nil"/>
            </w:tcBorders>
            <w:shd w:val="clear" w:color="auto" w:fill="auto"/>
            <w:noWrap/>
            <w:vAlign w:val="bottom"/>
            <w:hideMark/>
          </w:tcPr>
          <w:p w14:paraId="347DC954" w14:textId="77777777" w:rsidR="000D5EDD" w:rsidRPr="000D5EDD" w:rsidRDefault="000D5EDD" w:rsidP="000D5EDD">
            <w:pPr>
              <w:spacing w:line="240" w:lineRule="auto"/>
              <w:jc w:val="center"/>
              <w:rPr>
                <w:rFonts w:cs="Times New Roman"/>
                <w:color w:val="000000"/>
              </w:rPr>
            </w:pPr>
            <w:r w:rsidRPr="000D5EDD">
              <w:rPr>
                <w:rFonts w:cs="Times New Roman"/>
                <w:color w:val="000000"/>
              </w:rPr>
              <w:t>Meandering</w:t>
            </w:r>
          </w:p>
        </w:tc>
        <w:tc>
          <w:tcPr>
            <w:tcW w:w="1220" w:type="dxa"/>
            <w:tcBorders>
              <w:top w:val="nil"/>
              <w:left w:val="nil"/>
              <w:bottom w:val="nil"/>
              <w:right w:val="nil"/>
            </w:tcBorders>
            <w:shd w:val="clear" w:color="auto" w:fill="auto"/>
            <w:noWrap/>
            <w:vAlign w:val="bottom"/>
            <w:hideMark/>
          </w:tcPr>
          <w:p w14:paraId="58A15CDA" w14:textId="77777777" w:rsidR="000D5EDD" w:rsidRPr="000D5EDD" w:rsidRDefault="000D5EDD" w:rsidP="000D5EDD">
            <w:pPr>
              <w:spacing w:line="240" w:lineRule="auto"/>
              <w:jc w:val="center"/>
              <w:rPr>
                <w:rFonts w:cs="Times New Roman"/>
                <w:color w:val="000000"/>
              </w:rPr>
            </w:pPr>
            <w:r w:rsidRPr="000D5EDD">
              <w:rPr>
                <w:rFonts w:cs="Times New Roman"/>
                <w:color w:val="000000"/>
              </w:rPr>
              <w:t>Terrace</w:t>
            </w:r>
          </w:p>
        </w:tc>
        <w:tc>
          <w:tcPr>
            <w:tcW w:w="1480" w:type="dxa"/>
            <w:tcBorders>
              <w:top w:val="nil"/>
              <w:left w:val="nil"/>
              <w:bottom w:val="nil"/>
              <w:right w:val="nil"/>
            </w:tcBorders>
            <w:shd w:val="clear" w:color="auto" w:fill="auto"/>
            <w:noWrap/>
            <w:vAlign w:val="bottom"/>
            <w:hideMark/>
          </w:tcPr>
          <w:p w14:paraId="41740005"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c>
          <w:tcPr>
            <w:tcW w:w="1500" w:type="dxa"/>
            <w:tcBorders>
              <w:top w:val="nil"/>
              <w:left w:val="nil"/>
              <w:bottom w:val="nil"/>
              <w:right w:val="nil"/>
            </w:tcBorders>
            <w:shd w:val="clear" w:color="auto" w:fill="auto"/>
            <w:noWrap/>
            <w:vAlign w:val="bottom"/>
            <w:hideMark/>
          </w:tcPr>
          <w:p w14:paraId="1A319E14" w14:textId="77777777" w:rsidR="000D5EDD" w:rsidRPr="000D5EDD" w:rsidRDefault="000D5EDD" w:rsidP="000D5EDD">
            <w:pPr>
              <w:spacing w:line="240" w:lineRule="auto"/>
              <w:jc w:val="center"/>
              <w:rPr>
                <w:rFonts w:cs="Times New Roman"/>
                <w:color w:val="000000"/>
              </w:rPr>
            </w:pPr>
            <w:r w:rsidRPr="000D5EDD">
              <w:rPr>
                <w:rFonts w:cs="Times New Roman"/>
                <w:color w:val="000000"/>
              </w:rPr>
              <w:t>Understory</w:t>
            </w:r>
          </w:p>
        </w:tc>
      </w:tr>
      <w:tr w:rsidR="000D5EDD" w:rsidRPr="00356BC0" w14:paraId="0B537E5B"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5BC9A154" w14:textId="77777777" w:rsidR="000D5EDD" w:rsidRPr="000D5EDD" w:rsidRDefault="000D5EDD" w:rsidP="000D5EDD">
            <w:pPr>
              <w:spacing w:line="240" w:lineRule="auto"/>
              <w:rPr>
                <w:rFonts w:cs="Times New Roman"/>
                <w:color w:val="000000"/>
              </w:rPr>
            </w:pPr>
            <w:r w:rsidRPr="000D5EDD">
              <w:rPr>
                <w:rFonts w:cs="Times New Roman"/>
                <w:color w:val="000000"/>
              </w:rPr>
              <w:t>FELL1</w:t>
            </w:r>
          </w:p>
        </w:tc>
        <w:tc>
          <w:tcPr>
            <w:tcW w:w="780" w:type="dxa"/>
            <w:tcBorders>
              <w:top w:val="nil"/>
              <w:left w:val="nil"/>
              <w:bottom w:val="nil"/>
              <w:right w:val="nil"/>
            </w:tcBorders>
            <w:shd w:val="clear" w:color="auto" w:fill="auto"/>
            <w:noWrap/>
            <w:vAlign w:val="bottom"/>
            <w:hideMark/>
          </w:tcPr>
          <w:p w14:paraId="613EF7D8" w14:textId="77777777" w:rsidR="000D5EDD" w:rsidRPr="000D5EDD" w:rsidRDefault="000D5EDD" w:rsidP="000D5EDD">
            <w:pPr>
              <w:spacing w:line="240" w:lineRule="auto"/>
              <w:jc w:val="center"/>
              <w:rPr>
                <w:rFonts w:cs="Times New Roman"/>
                <w:color w:val="000000"/>
              </w:rPr>
            </w:pPr>
            <w:r w:rsidRPr="000D5EDD">
              <w:rPr>
                <w:rFonts w:cs="Times New Roman"/>
                <w:color w:val="000000"/>
              </w:rPr>
              <w:t>Right</w:t>
            </w:r>
          </w:p>
        </w:tc>
        <w:tc>
          <w:tcPr>
            <w:tcW w:w="1600" w:type="dxa"/>
            <w:tcBorders>
              <w:top w:val="nil"/>
              <w:left w:val="nil"/>
              <w:bottom w:val="nil"/>
              <w:right w:val="nil"/>
            </w:tcBorders>
            <w:shd w:val="clear" w:color="auto" w:fill="auto"/>
            <w:noWrap/>
            <w:vAlign w:val="bottom"/>
            <w:hideMark/>
          </w:tcPr>
          <w:p w14:paraId="47B6FBA0" w14:textId="77777777" w:rsidR="000D5EDD" w:rsidRPr="000D5EDD" w:rsidRDefault="000D5EDD" w:rsidP="000D5EDD">
            <w:pPr>
              <w:spacing w:line="240" w:lineRule="auto"/>
              <w:jc w:val="center"/>
              <w:rPr>
                <w:rFonts w:cs="Times New Roman"/>
                <w:color w:val="000000"/>
              </w:rPr>
            </w:pPr>
            <w:r w:rsidRPr="000D5EDD">
              <w:rPr>
                <w:rFonts w:cs="Times New Roman"/>
                <w:color w:val="000000"/>
              </w:rPr>
              <w:t>Tagliamento</w:t>
            </w:r>
          </w:p>
        </w:tc>
        <w:tc>
          <w:tcPr>
            <w:tcW w:w="1180" w:type="dxa"/>
            <w:tcBorders>
              <w:top w:val="nil"/>
              <w:left w:val="nil"/>
              <w:bottom w:val="nil"/>
              <w:right w:val="nil"/>
            </w:tcBorders>
            <w:shd w:val="clear" w:color="auto" w:fill="auto"/>
            <w:noWrap/>
            <w:vAlign w:val="bottom"/>
            <w:hideMark/>
          </w:tcPr>
          <w:p w14:paraId="51E00104" w14:textId="77777777" w:rsidR="000D5EDD" w:rsidRPr="000D5EDD" w:rsidRDefault="000D5EDD" w:rsidP="000D5EDD">
            <w:pPr>
              <w:spacing w:line="240" w:lineRule="auto"/>
              <w:jc w:val="center"/>
              <w:rPr>
                <w:rFonts w:cs="Times New Roman"/>
                <w:color w:val="000000"/>
              </w:rPr>
            </w:pPr>
            <w:r w:rsidRPr="000D5EDD">
              <w:rPr>
                <w:rFonts w:cs="Times New Roman"/>
                <w:color w:val="000000"/>
              </w:rPr>
              <w:t>101</w:t>
            </w:r>
          </w:p>
        </w:tc>
        <w:tc>
          <w:tcPr>
            <w:tcW w:w="1000" w:type="dxa"/>
            <w:tcBorders>
              <w:top w:val="nil"/>
              <w:left w:val="nil"/>
              <w:bottom w:val="nil"/>
              <w:right w:val="nil"/>
            </w:tcBorders>
            <w:shd w:val="clear" w:color="auto" w:fill="auto"/>
            <w:noWrap/>
            <w:vAlign w:val="bottom"/>
            <w:hideMark/>
          </w:tcPr>
          <w:p w14:paraId="1993D2C4" w14:textId="77777777" w:rsidR="000D5EDD" w:rsidRPr="000D5EDD" w:rsidRDefault="000D5EDD" w:rsidP="000D5EDD">
            <w:pPr>
              <w:spacing w:line="240" w:lineRule="auto"/>
              <w:jc w:val="center"/>
              <w:rPr>
                <w:rFonts w:cs="Times New Roman"/>
                <w:color w:val="000000"/>
              </w:rPr>
            </w:pPr>
            <w:r w:rsidRPr="000D5EDD">
              <w:rPr>
                <w:rFonts w:cs="Times New Roman"/>
                <w:color w:val="000000"/>
              </w:rPr>
              <w:t>5-6</w:t>
            </w:r>
          </w:p>
        </w:tc>
        <w:tc>
          <w:tcPr>
            <w:tcW w:w="1980" w:type="dxa"/>
            <w:tcBorders>
              <w:top w:val="nil"/>
              <w:left w:val="nil"/>
              <w:bottom w:val="nil"/>
              <w:right w:val="nil"/>
            </w:tcBorders>
            <w:shd w:val="clear" w:color="auto" w:fill="auto"/>
            <w:noWrap/>
            <w:vAlign w:val="bottom"/>
            <w:hideMark/>
          </w:tcPr>
          <w:p w14:paraId="57097AA6" w14:textId="77777777" w:rsidR="000D5EDD" w:rsidRPr="000D5EDD" w:rsidRDefault="000D5EDD" w:rsidP="000D5EDD">
            <w:pPr>
              <w:spacing w:line="240" w:lineRule="auto"/>
              <w:jc w:val="center"/>
              <w:rPr>
                <w:rFonts w:cs="Times New Roman"/>
                <w:color w:val="000000"/>
              </w:rPr>
            </w:pPr>
            <w:r w:rsidRPr="000D5EDD">
              <w:rPr>
                <w:rFonts w:cs="Times New Roman"/>
                <w:color w:val="000000"/>
              </w:rPr>
              <w:t>Braided</w:t>
            </w:r>
          </w:p>
        </w:tc>
        <w:tc>
          <w:tcPr>
            <w:tcW w:w="1220" w:type="dxa"/>
            <w:tcBorders>
              <w:top w:val="nil"/>
              <w:left w:val="nil"/>
              <w:bottom w:val="nil"/>
              <w:right w:val="nil"/>
            </w:tcBorders>
            <w:shd w:val="clear" w:color="auto" w:fill="auto"/>
            <w:noWrap/>
            <w:vAlign w:val="bottom"/>
            <w:hideMark/>
          </w:tcPr>
          <w:p w14:paraId="21B31D28" w14:textId="77777777" w:rsidR="000D5EDD" w:rsidRPr="000D5EDD" w:rsidRDefault="000D5EDD" w:rsidP="000D5EDD">
            <w:pPr>
              <w:spacing w:line="240" w:lineRule="auto"/>
              <w:jc w:val="center"/>
              <w:rPr>
                <w:rFonts w:cs="Times New Roman"/>
                <w:color w:val="000000"/>
              </w:rPr>
            </w:pPr>
            <w:r w:rsidRPr="000D5EDD">
              <w:rPr>
                <w:rFonts w:cs="Times New Roman"/>
                <w:color w:val="000000"/>
              </w:rPr>
              <w:t>Levee</w:t>
            </w:r>
          </w:p>
        </w:tc>
        <w:tc>
          <w:tcPr>
            <w:tcW w:w="1480" w:type="dxa"/>
            <w:tcBorders>
              <w:top w:val="nil"/>
              <w:left w:val="nil"/>
              <w:bottom w:val="nil"/>
              <w:right w:val="nil"/>
            </w:tcBorders>
            <w:shd w:val="clear" w:color="auto" w:fill="auto"/>
            <w:noWrap/>
            <w:vAlign w:val="bottom"/>
            <w:hideMark/>
          </w:tcPr>
          <w:p w14:paraId="6F723BC1" w14:textId="77777777" w:rsidR="000D5EDD" w:rsidRPr="000D5EDD" w:rsidRDefault="000D5EDD" w:rsidP="000D5EDD">
            <w:pPr>
              <w:spacing w:line="240" w:lineRule="auto"/>
              <w:jc w:val="center"/>
              <w:rPr>
                <w:rFonts w:cs="Times New Roman"/>
                <w:color w:val="000000"/>
              </w:rPr>
            </w:pPr>
            <w:r w:rsidRPr="000D5EDD">
              <w:rPr>
                <w:rFonts w:cs="Times New Roman"/>
                <w:color w:val="000000"/>
              </w:rPr>
              <w:t>Barren</w:t>
            </w:r>
          </w:p>
        </w:tc>
        <w:tc>
          <w:tcPr>
            <w:tcW w:w="1500" w:type="dxa"/>
            <w:tcBorders>
              <w:top w:val="nil"/>
              <w:left w:val="nil"/>
              <w:bottom w:val="nil"/>
              <w:right w:val="nil"/>
            </w:tcBorders>
            <w:shd w:val="clear" w:color="auto" w:fill="auto"/>
            <w:noWrap/>
            <w:vAlign w:val="bottom"/>
            <w:hideMark/>
          </w:tcPr>
          <w:p w14:paraId="0C6B4C1C"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r>
      <w:tr w:rsidR="000D5EDD" w:rsidRPr="00356BC0" w14:paraId="6FC1D765"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1D2314AB" w14:textId="77777777" w:rsidR="000D5EDD" w:rsidRPr="000D5EDD" w:rsidRDefault="000D5EDD" w:rsidP="000D5EDD">
            <w:pPr>
              <w:spacing w:line="240" w:lineRule="auto"/>
              <w:rPr>
                <w:rFonts w:cs="Times New Roman"/>
                <w:color w:val="000000"/>
              </w:rPr>
            </w:pPr>
            <w:r w:rsidRPr="000D5EDD">
              <w:rPr>
                <w:rFonts w:cs="Times New Roman"/>
                <w:color w:val="000000"/>
              </w:rPr>
              <w:t>CORN1</w:t>
            </w:r>
          </w:p>
        </w:tc>
        <w:tc>
          <w:tcPr>
            <w:tcW w:w="780" w:type="dxa"/>
            <w:tcBorders>
              <w:top w:val="nil"/>
              <w:left w:val="nil"/>
              <w:bottom w:val="nil"/>
              <w:right w:val="nil"/>
            </w:tcBorders>
            <w:shd w:val="clear" w:color="auto" w:fill="auto"/>
            <w:noWrap/>
            <w:vAlign w:val="bottom"/>
            <w:hideMark/>
          </w:tcPr>
          <w:p w14:paraId="65DCB305" w14:textId="77777777" w:rsidR="000D5EDD" w:rsidRPr="000D5EDD" w:rsidRDefault="000D5EDD" w:rsidP="000D5EDD">
            <w:pPr>
              <w:spacing w:line="240" w:lineRule="auto"/>
              <w:jc w:val="center"/>
              <w:rPr>
                <w:rFonts w:cs="Times New Roman"/>
                <w:color w:val="000000"/>
              </w:rPr>
            </w:pPr>
            <w:r w:rsidRPr="000D5EDD">
              <w:rPr>
                <w:rFonts w:cs="Times New Roman"/>
                <w:color w:val="000000"/>
              </w:rPr>
              <w:t>Left</w:t>
            </w:r>
          </w:p>
        </w:tc>
        <w:tc>
          <w:tcPr>
            <w:tcW w:w="1600" w:type="dxa"/>
            <w:tcBorders>
              <w:top w:val="nil"/>
              <w:left w:val="nil"/>
              <w:bottom w:val="nil"/>
              <w:right w:val="nil"/>
            </w:tcBorders>
            <w:shd w:val="clear" w:color="auto" w:fill="auto"/>
            <w:noWrap/>
            <w:vAlign w:val="bottom"/>
            <w:hideMark/>
          </w:tcPr>
          <w:p w14:paraId="5ECCAAEB" w14:textId="77777777" w:rsidR="000D5EDD" w:rsidRPr="000D5EDD" w:rsidRDefault="000D5EDD" w:rsidP="000D5EDD">
            <w:pPr>
              <w:spacing w:line="240" w:lineRule="auto"/>
              <w:jc w:val="center"/>
              <w:rPr>
                <w:rFonts w:cs="Times New Roman"/>
                <w:color w:val="000000"/>
              </w:rPr>
            </w:pPr>
            <w:r w:rsidRPr="000D5EDD">
              <w:rPr>
                <w:rFonts w:cs="Times New Roman"/>
                <w:color w:val="000000"/>
              </w:rPr>
              <w:t>Tagliamento</w:t>
            </w:r>
          </w:p>
        </w:tc>
        <w:tc>
          <w:tcPr>
            <w:tcW w:w="1180" w:type="dxa"/>
            <w:tcBorders>
              <w:top w:val="nil"/>
              <w:left w:val="nil"/>
              <w:bottom w:val="nil"/>
              <w:right w:val="nil"/>
            </w:tcBorders>
            <w:shd w:val="clear" w:color="auto" w:fill="auto"/>
            <w:noWrap/>
            <w:vAlign w:val="bottom"/>
            <w:hideMark/>
          </w:tcPr>
          <w:p w14:paraId="6CC5ECFC" w14:textId="77777777" w:rsidR="000D5EDD" w:rsidRPr="000D5EDD" w:rsidRDefault="000D5EDD" w:rsidP="000D5EDD">
            <w:pPr>
              <w:spacing w:line="240" w:lineRule="auto"/>
              <w:jc w:val="center"/>
              <w:rPr>
                <w:rFonts w:cs="Times New Roman"/>
                <w:color w:val="000000"/>
              </w:rPr>
            </w:pPr>
            <w:r w:rsidRPr="000D5EDD">
              <w:rPr>
                <w:rFonts w:cs="Times New Roman"/>
                <w:color w:val="000000"/>
              </w:rPr>
              <w:t>312</w:t>
            </w:r>
          </w:p>
        </w:tc>
        <w:tc>
          <w:tcPr>
            <w:tcW w:w="1000" w:type="dxa"/>
            <w:tcBorders>
              <w:top w:val="nil"/>
              <w:left w:val="nil"/>
              <w:bottom w:val="nil"/>
              <w:right w:val="nil"/>
            </w:tcBorders>
            <w:shd w:val="clear" w:color="auto" w:fill="auto"/>
            <w:noWrap/>
            <w:vAlign w:val="bottom"/>
            <w:hideMark/>
          </w:tcPr>
          <w:p w14:paraId="002163CE" w14:textId="77777777" w:rsidR="000D5EDD" w:rsidRPr="000D5EDD" w:rsidRDefault="000D5EDD" w:rsidP="000D5EDD">
            <w:pPr>
              <w:spacing w:line="240" w:lineRule="auto"/>
              <w:jc w:val="center"/>
              <w:rPr>
                <w:rFonts w:cs="Times New Roman"/>
                <w:color w:val="000000"/>
              </w:rPr>
            </w:pPr>
            <w:r w:rsidRPr="000D5EDD">
              <w:rPr>
                <w:rFonts w:cs="Times New Roman"/>
                <w:color w:val="000000"/>
              </w:rPr>
              <w:t>5-6</w:t>
            </w:r>
          </w:p>
        </w:tc>
        <w:tc>
          <w:tcPr>
            <w:tcW w:w="1980" w:type="dxa"/>
            <w:tcBorders>
              <w:top w:val="nil"/>
              <w:left w:val="nil"/>
              <w:bottom w:val="nil"/>
              <w:right w:val="nil"/>
            </w:tcBorders>
            <w:shd w:val="clear" w:color="auto" w:fill="auto"/>
            <w:noWrap/>
            <w:vAlign w:val="bottom"/>
            <w:hideMark/>
          </w:tcPr>
          <w:p w14:paraId="1BFE8AD0" w14:textId="77777777" w:rsidR="000D5EDD" w:rsidRPr="000D5EDD" w:rsidRDefault="000D5EDD" w:rsidP="000D5EDD">
            <w:pPr>
              <w:spacing w:line="240" w:lineRule="auto"/>
              <w:jc w:val="center"/>
              <w:rPr>
                <w:rFonts w:cs="Times New Roman"/>
                <w:color w:val="000000"/>
              </w:rPr>
            </w:pPr>
            <w:r w:rsidRPr="000D5EDD">
              <w:rPr>
                <w:rFonts w:cs="Times New Roman"/>
                <w:color w:val="000000"/>
              </w:rPr>
              <w:t>Braided</w:t>
            </w:r>
          </w:p>
        </w:tc>
        <w:tc>
          <w:tcPr>
            <w:tcW w:w="1220" w:type="dxa"/>
            <w:tcBorders>
              <w:top w:val="nil"/>
              <w:left w:val="nil"/>
              <w:bottom w:val="nil"/>
              <w:right w:val="nil"/>
            </w:tcBorders>
            <w:shd w:val="clear" w:color="auto" w:fill="auto"/>
            <w:noWrap/>
            <w:vAlign w:val="bottom"/>
            <w:hideMark/>
          </w:tcPr>
          <w:p w14:paraId="0F201127" w14:textId="77777777" w:rsidR="000D5EDD" w:rsidRPr="000D5EDD" w:rsidRDefault="000D5EDD" w:rsidP="000D5EDD">
            <w:pPr>
              <w:spacing w:line="240" w:lineRule="auto"/>
              <w:jc w:val="center"/>
              <w:rPr>
                <w:rFonts w:cs="Times New Roman"/>
                <w:color w:val="000000"/>
              </w:rPr>
            </w:pPr>
            <w:r w:rsidRPr="000D5EDD">
              <w:rPr>
                <w:rFonts w:cs="Times New Roman"/>
                <w:color w:val="000000"/>
              </w:rPr>
              <w:t>Gradual</w:t>
            </w:r>
          </w:p>
        </w:tc>
        <w:tc>
          <w:tcPr>
            <w:tcW w:w="1480" w:type="dxa"/>
            <w:tcBorders>
              <w:top w:val="nil"/>
              <w:left w:val="nil"/>
              <w:bottom w:val="nil"/>
              <w:right w:val="nil"/>
            </w:tcBorders>
            <w:shd w:val="clear" w:color="auto" w:fill="auto"/>
            <w:noWrap/>
            <w:vAlign w:val="bottom"/>
            <w:hideMark/>
          </w:tcPr>
          <w:p w14:paraId="5C3EC0E2" w14:textId="77777777" w:rsidR="000D5EDD" w:rsidRPr="000D5EDD" w:rsidRDefault="000D5EDD" w:rsidP="000D5EDD">
            <w:pPr>
              <w:spacing w:line="240" w:lineRule="auto"/>
              <w:jc w:val="center"/>
              <w:rPr>
                <w:rFonts w:cs="Times New Roman"/>
                <w:color w:val="000000"/>
              </w:rPr>
            </w:pPr>
            <w:r w:rsidRPr="000D5EDD">
              <w:rPr>
                <w:rFonts w:cs="Times New Roman"/>
                <w:color w:val="000000"/>
              </w:rPr>
              <w:t>Barren</w:t>
            </w:r>
          </w:p>
        </w:tc>
        <w:tc>
          <w:tcPr>
            <w:tcW w:w="1500" w:type="dxa"/>
            <w:tcBorders>
              <w:top w:val="nil"/>
              <w:left w:val="nil"/>
              <w:bottom w:val="nil"/>
              <w:right w:val="nil"/>
            </w:tcBorders>
            <w:shd w:val="clear" w:color="auto" w:fill="auto"/>
            <w:noWrap/>
            <w:vAlign w:val="bottom"/>
            <w:hideMark/>
          </w:tcPr>
          <w:p w14:paraId="6E7A9563"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r>
      <w:tr w:rsidR="000D5EDD" w:rsidRPr="00356BC0" w14:paraId="69947110"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7A713533" w14:textId="77777777" w:rsidR="000D5EDD" w:rsidRPr="000D5EDD" w:rsidRDefault="000D5EDD" w:rsidP="000D5EDD">
            <w:pPr>
              <w:spacing w:line="240" w:lineRule="auto"/>
              <w:rPr>
                <w:rFonts w:cs="Times New Roman"/>
                <w:color w:val="000000"/>
              </w:rPr>
            </w:pPr>
            <w:r w:rsidRPr="000D5EDD">
              <w:rPr>
                <w:rFonts w:cs="Times New Roman"/>
                <w:color w:val="000000"/>
              </w:rPr>
              <w:t>CORN1</w:t>
            </w:r>
          </w:p>
        </w:tc>
        <w:tc>
          <w:tcPr>
            <w:tcW w:w="780" w:type="dxa"/>
            <w:tcBorders>
              <w:top w:val="nil"/>
              <w:left w:val="nil"/>
              <w:bottom w:val="nil"/>
              <w:right w:val="nil"/>
            </w:tcBorders>
            <w:shd w:val="clear" w:color="auto" w:fill="auto"/>
            <w:noWrap/>
            <w:vAlign w:val="bottom"/>
            <w:hideMark/>
          </w:tcPr>
          <w:p w14:paraId="6412DAF0" w14:textId="77777777" w:rsidR="000D5EDD" w:rsidRPr="000D5EDD" w:rsidRDefault="000D5EDD" w:rsidP="000D5EDD">
            <w:pPr>
              <w:spacing w:line="240" w:lineRule="auto"/>
              <w:jc w:val="center"/>
              <w:rPr>
                <w:rFonts w:cs="Times New Roman"/>
                <w:color w:val="000000"/>
              </w:rPr>
            </w:pPr>
            <w:r w:rsidRPr="000D5EDD">
              <w:rPr>
                <w:rFonts w:cs="Times New Roman"/>
                <w:color w:val="000000"/>
              </w:rPr>
              <w:t>Right</w:t>
            </w:r>
          </w:p>
        </w:tc>
        <w:tc>
          <w:tcPr>
            <w:tcW w:w="1600" w:type="dxa"/>
            <w:tcBorders>
              <w:top w:val="nil"/>
              <w:left w:val="nil"/>
              <w:bottom w:val="nil"/>
              <w:right w:val="nil"/>
            </w:tcBorders>
            <w:shd w:val="clear" w:color="auto" w:fill="auto"/>
            <w:noWrap/>
            <w:vAlign w:val="bottom"/>
            <w:hideMark/>
          </w:tcPr>
          <w:p w14:paraId="42661B4E" w14:textId="77777777" w:rsidR="000D5EDD" w:rsidRPr="000D5EDD" w:rsidRDefault="000D5EDD" w:rsidP="000D5EDD">
            <w:pPr>
              <w:spacing w:line="240" w:lineRule="auto"/>
              <w:jc w:val="center"/>
              <w:rPr>
                <w:rFonts w:cs="Times New Roman"/>
                <w:color w:val="000000"/>
              </w:rPr>
            </w:pPr>
            <w:r w:rsidRPr="000D5EDD">
              <w:rPr>
                <w:rFonts w:cs="Times New Roman"/>
                <w:color w:val="000000"/>
              </w:rPr>
              <w:t>Tagliamento</w:t>
            </w:r>
          </w:p>
        </w:tc>
        <w:tc>
          <w:tcPr>
            <w:tcW w:w="1180" w:type="dxa"/>
            <w:tcBorders>
              <w:top w:val="nil"/>
              <w:left w:val="nil"/>
              <w:bottom w:val="nil"/>
              <w:right w:val="nil"/>
            </w:tcBorders>
            <w:shd w:val="clear" w:color="auto" w:fill="auto"/>
            <w:noWrap/>
            <w:vAlign w:val="bottom"/>
            <w:hideMark/>
          </w:tcPr>
          <w:p w14:paraId="62324B50" w14:textId="77777777" w:rsidR="000D5EDD" w:rsidRPr="000D5EDD" w:rsidRDefault="000D5EDD" w:rsidP="000D5EDD">
            <w:pPr>
              <w:spacing w:line="240" w:lineRule="auto"/>
              <w:jc w:val="center"/>
              <w:rPr>
                <w:rFonts w:cs="Times New Roman"/>
                <w:color w:val="000000"/>
              </w:rPr>
            </w:pPr>
            <w:r w:rsidRPr="000D5EDD">
              <w:rPr>
                <w:rFonts w:cs="Times New Roman"/>
                <w:color w:val="000000"/>
              </w:rPr>
              <w:t>312</w:t>
            </w:r>
          </w:p>
        </w:tc>
        <w:tc>
          <w:tcPr>
            <w:tcW w:w="1000" w:type="dxa"/>
            <w:tcBorders>
              <w:top w:val="nil"/>
              <w:left w:val="nil"/>
              <w:bottom w:val="nil"/>
              <w:right w:val="nil"/>
            </w:tcBorders>
            <w:shd w:val="clear" w:color="auto" w:fill="auto"/>
            <w:noWrap/>
            <w:vAlign w:val="bottom"/>
            <w:hideMark/>
          </w:tcPr>
          <w:p w14:paraId="3E801CF2" w14:textId="77777777" w:rsidR="000D5EDD" w:rsidRPr="000D5EDD" w:rsidRDefault="000D5EDD" w:rsidP="000D5EDD">
            <w:pPr>
              <w:spacing w:line="240" w:lineRule="auto"/>
              <w:jc w:val="center"/>
              <w:rPr>
                <w:rFonts w:cs="Times New Roman"/>
                <w:color w:val="000000"/>
              </w:rPr>
            </w:pPr>
            <w:r w:rsidRPr="000D5EDD">
              <w:rPr>
                <w:rFonts w:cs="Times New Roman"/>
                <w:color w:val="000000"/>
              </w:rPr>
              <w:t>5-6</w:t>
            </w:r>
          </w:p>
        </w:tc>
        <w:tc>
          <w:tcPr>
            <w:tcW w:w="1980" w:type="dxa"/>
            <w:tcBorders>
              <w:top w:val="nil"/>
              <w:left w:val="nil"/>
              <w:bottom w:val="nil"/>
              <w:right w:val="nil"/>
            </w:tcBorders>
            <w:shd w:val="clear" w:color="auto" w:fill="auto"/>
            <w:noWrap/>
            <w:vAlign w:val="bottom"/>
            <w:hideMark/>
          </w:tcPr>
          <w:p w14:paraId="53E3446F" w14:textId="77777777" w:rsidR="000D5EDD" w:rsidRPr="000D5EDD" w:rsidRDefault="000D5EDD" w:rsidP="000D5EDD">
            <w:pPr>
              <w:spacing w:line="240" w:lineRule="auto"/>
              <w:jc w:val="center"/>
              <w:rPr>
                <w:rFonts w:cs="Times New Roman"/>
                <w:color w:val="000000"/>
              </w:rPr>
            </w:pPr>
            <w:r w:rsidRPr="000D5EDD">
              <w:rPr>
                <w:rFonts w:cs="Times New Roman"/>
                <w:color w:val="000000"/>
              </w:rPr>
              <w:t>Braided</w:t>
            </w:r>
          </w:p>
        </w:tc>
        <w:tc>
          <w:tcPr>
            <w:tcW w:w="1220" w:type="dxa"/>
            <w:tcBorders>
              <w:top w:val="nil"/>
              <w:left w:val="nil"/>
              <w:bottom w:val="nil"/>
              <w:right w:val="nil"/>
            </w:tcBorders>
            <w:shd w:val="clear" w:color="auto" w:fill="auto"/>
            <w:noWrap/>
            <w:vAlign w:val="bottom"/>
            <w:hideMark/>
          </w:tcPr>
          <w:p w14:paraId="50C52BF7" w14:textId="77777777" w:rsidR="000D5EDD" w:rsidRPr="000D5EDD" w:rsidRDefault="000D5EDD" w:rsidP="000D5EDD">
            <w:pPr>
              <w:spacing w:line="240" w:lineRule="auto"/>
              <w:jc w:val="center"/>
              <w:rPr>
                <w:rFonts w:cs="Times New Roman"/>
                <w:color w:val="000000"/>
              </w:rPr>
            </w:pPr>
            <w:r w:rsidRPr="000D5EDD">
              <w:rPr>
                <w:rFonts w:cs="Times New Roman"/>
                <w:color w:val="000000"/>
              </w:rPr>
              <w:t>Terrace</w:t>
            </w:r>
          </w:p>
        </w:tc>
        <w:tc>
          <w:tcPr>
            <w:tcW w:w="1480" w:type="dxa"/>
            <w:tcBorders>
              <w:top w:val="nil"/>
              <w:left w:val="nil"/>
              <w:bottom w:val="nil"/>
              <w:right w:val="nil"/>
            </w:tcBorders>
            <w:shd w:val="clear" w:color="auto" w:fill="auto"/>
            <w:noWrap/>
            <w:vAlign w:val="bottom"/>
            <w:hideMark/>
          </w:tcPr>
          <w:p w14:paraId="3734942C" w14:textId="77777777" w:rsidR="000D5EDD" w:rsidRPr="000D5EDD" w:rsidRDefault="000D5EDD" w:rsidP="000D5EDD">
            <w:pPr>
              <w:spacing w:line="240" w:lineRule="auto"/>
              <w:jc w:val="center"/>
              <w:rPr>
                <w:rFonts w:cs="Times New Roman"/>
                <w:color w:val="000000"/>
              </w:rPr>
            </w:pPr>
            <w:r w:rsidRPr="000D5EDD">
              <w:rPr>
                <w:rFonts w:cs="Times New Roman"/>
                <w:color w:val="000000"/>
              </w:rPr>
              <w:t>Barren</w:t>
            </w:r>
          </w:p>
        </w:tc>
        <w:tc>
          <w:tcPr>
            <w:tcW w:w="1500" w:type="dxa"/>
            <w:tcBorders>
              <w:top w:val="nil"/>
              <w:left w:val="nil"/>
              <w:bottom w:val="nil"/>
              <w:right w:val="nil"/>
            </w:tcBorders>
            <w:shd w:val="clear" w:color="auto" w:fill="auto"/>
            <w:noWrap/>
            <w:vAlign w:val="bottom"/>
            <w:hideMark/>
          </w:tcPr>
          <w:p w14:paraId="772535F8"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r>
      <w:tr w:rsidR="000D5EDD" w:rsidRPr="00356BC0" w14:paraId="6453FA5E"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7EC26A52" w14:textId="77777777" w:rsidR="000D5EDD" w:rsidRPr="000D5EDD" w:rsidRDefault="000D5EDD" w:rsidP="000D5EDD">
            <w:pPr>
              <w:spacing w:line="240" w:lineRule="auto"/>
              <w:rPr>
                <w:rFonts w:cs="Times New Roman"/>
                <w:color w:val="000000"/>
              </w:rPr>
            </w:pPr>
            <w:r w:rsidRPr="000D5EDD">
              <w:rPr>
                <w:rFonts w:cs="Times New Roman"/>
                <w:color w:val="000000"/>
              </w:rPr>
              <w:t>BECH1</w:t>
            </w:r>
          </w:p>
        </w:tc>
        <w:tc>
          <w:tcPr>
            <w:tcW w:w="780" w:type="dxa"/>
            <w:tcBorders>
              <w:top w:val="nil"/>
              <w:left w:val="nil"/>
              <w:bottom w:val="nil"/>
              <w:right w:val="nil"/>
            </w:tcBorders>
            <w:shd w:val="clear" w:color="auto" w:fill="auto"/>
            <w:noWrap/>
            <w:vAlign w:val="bottom"/>
            <w:hideMark/>
          </w:tcPr>
          <w:p w14:paraId="0375C121" w14:textId="77777777" w:rsidR="000D5EDD" w:rsidRPr="000D5EDD" w:rsidRDefault="000D5EDD" w:rsidP="000D5EDD">
            <w:pPr>
              <w:spacing w:line="240" w:lineRule="auto"/>
              <w:jc w:val="center"/>
              <w:rPr>
                <w:rFonts w:cs="Times New Roman"/>
                <w:color w:val="000000"/>
              </w:rPr>
            </w:pPr>
            <w:r w:rsidRPr="000D5EDD">
              <w:rPr>
                <w:rFonts w:cs="Times New Roman"/>
                <w:color w:val="000000"/>
              </w:rPr>
              <w:t>Right</w:t>
            </w:r>
          </w:p>
        </w:tc>
        <w:tc>
          <w:tcPr>
            <w:tcW w:w="1600" w:type="dxa"/>
            <w:tcBorders>
              <w:top w:val="nil"/>
              <w:left w:val="nil"/>
              <w:bottom w:val="nil"/>
              <w:right w:val="nil"/>
            </w:tcBorders>
            <w:shd w:val="clear" w:color="auto" w:fill="auto"/>
            <w:noWrap/>
            <w:vAlign w:val="bottom"/>
            <w:hideMark/>
          </w:tcPr>
          <w:p w14:paraId="577ED3D9" w14:textId="77777777" w:rsidR="000D5EDD" w:rsidRPr="000D5EDD" w:rsidRDefault="000D5EDD" w:rsidP="000D5EDD">
            <w:pPr>
              <w:spacing w:line="240" w:lineRule="auto"/>
              <w:jc w:val="center"/>
              <w:rPr>
                <w:rFonts w:cs="Times New Roman"/>
                <w:color w:val="000000"/>
              </w:rPr>
            </w:pPr>
            <w:r w:rsidRPr="000D5EDD">
              <w:rPr>
                <w:rFonts w:cs="Times New Roman"/>
                <w:color w:val="000000"/>
              </w:rPr>
              <w:t>Tagliamento</w:t>
            </w:r>
          </w:p>
        </w:tc>
        <w:tc>
          <w:tcPr>
            <w:tcW w:w="1180" w:type="dxa"/>
            <w:tcBorders>
              <w:top w:val="nil"/>
              <w:left w:val="nil"/>
              <w:bottom w:val="nil"/>
              <w:right w:val="nil"/>
            </w:tcBorders>
            <w:shd w:val="clear" w:color="auto" w:fill="auto"/>
            <w:noWrap/>
            <w:vAlign w:val="bottom"/>
            <w:hideMark/>
          </w:tcPr>
          <w:p w14:paraId="379202E6" w14:textId="77777777" w:rsidR="000D5EDD" w:rsidRPr="000D5EDD" w:rsidRDefault="000D5EDD" w:rsidP="000D5EDD">
            <w:pPr>
              <w:spacing w:line="240" w:lineRule="auto"/>
              <w:jc w:val="center"/>
              <w:rPr>
                <w:rFonts w:cs="Times New Roman"/>
                <w:color w:val="000000"/>
              </w:rPr>
            </w:pPr>
            <w:r w:rsidRPr="000D5EDD">
              <w:rPr>
                <w:rFonts w:cs="Times New Roman"/>
                <w:color w:val="000000"/>
              </w:rPr>
              <w:t>400</w:t>
            </w:r>
          </w:p>
        </w:tc>
        <w:tc>
          <w:tcPr>
            <w:tcW w:w="1000" w:type="dxa"/>
            <w:tcBorders>
              <w:top w:val="nil"/>
              <w:left w:val="nil"/>
              <w:bottom w:val="nil"/>
              <w:right w:val="nil"/>
            </w:tcBorders>
            <w:shd w:val="clear" w:color="auto" w:fill="auto"/>
            <w:noWrap/>
            <w:vAlign w:val="bottom"/>
            <w:hideMark/>
          </w:tcPr>
          <w:p w14:paraId="77860DF0" w14:textId="77777777" w:rsidR="000D5EDD" w:rsidRPr="000D5EDD" w:rsidRDefault="000D5EDD" w:rsidP="000D5EDD">
            <w:pPr>
              <w:spacing w:line="240" w:lineRule="auto"/>
              <w:jc w:val="center"/>
              <w:rPr>
                <w:rFonts w:cs="Times New Roman"/>
                <w:color w:val="000000"/>
              </w:rPr>
            </w:pPr>
            <w:r w:rsidRPr="000D5EDD">
              <w:rPr>
                <w:rFonts w:cs="Times New Roman"/>
                <w:color w:val="000000"/>
              </w:rPr>
              <w:t>5-6</w:t>
            </w:r>
          </w:p>
        </w:tc>
        <w:tc>
          <w:tcPr>
            <w:tcW w:w="1980" w:type="dxa"/>
            <w:tcBorders>
              <w:top w:val="nil"/>
              <w:left w:val="nil"/>
              <w:bottom w:val="nil"/>
              <w:right w:val="nil"/>
            </w:tcBorders>
            <w:shd w:val="clear" w:color="auto" w:fill="auto"/>
            <w:noWrap/>
            <w:vAlign w:val="bottom"/>
            <w:hideMark/>
          </w:tcPr>
          <w:p w14:paraId="6CD1AEF7" w14:textId="77777777" w:rsidR="000D5EDD" w:rsidRPr="000D5EDD" w:rsidRDefault="000D5EDD" w:rsidP="000D5EDD">
            <w:pPr>
              <w:spacing w:line="240" w:lineRule="auto"/>
              <w:jc w:val="center"/>
              <w:rPr>
                <w:rFonts w:cs="Times New Roman"/>
                <w:color w:val="000000"/>
              </w:rPr>
            </w:pPr>
            <w:r w:rsidRPr="000D5EDD">
              <w:rPr>
                <w:rFonts w:cs="Times New Roman"/>
                <w:color w:val="000000"/>
              </w:rPr>
              <w:t>Braided</w:t>
            </w:r>
          </w:p>
        </w:tc>
        <w:tc>
          <w:tcPr>
            <w:tcW w:w="1220" w:type="dxa"/>
            <w:tcBorders>
              <w:top w:val="nil"/>
              <w:left w:val="nil"/>
              <w:bottom w:val="nil"/>
              <w:right w:val="nil"/>
            </w:tcBorders>
            <w:shd w:val="clear" w:color="auto" w:fill="auto"/>
            <w:noWrap/>
            <w:vAlign w:val="bottom"/>
            <w:hideMark/>
          </w:tcPr>
          <w:p w14:paraId="43322075" w14:textId="77777777" w:rsidR="000D5EDD" w:rsidRPr="000D5EDD" w:rsidRDefault="000D5EDD" w:rsidP="000D5EDD">
            <w:pPr>
              <w:spacing w:line="240" w:lineRule="auto"/>
              <w:jc w:val="center"/>
              <w:rPr>
                <w:rFonts w:cs="Times New Roman"/>
                <w:color w:val="000000"/>
              </w:rPr>
            </w:pPr>
            <w:r w:rsidRPr="000D5EDD">
              <w:rPr>
                <w:rFonts w:cs="Times New Roman"/>
                <w:color w:val="000000"/>
              </w:rPr>
              <w:t>Gradual</w:t>
            </w:r>
          </w:p>
        </w:tc>
        <w:tc>
          <w:tcPr>
            <w:tcW w:w="1480" w:type="dxa"/>
            <w:tcBorders>
              <w:top w:val="nil"/>
              <w:left w:val="nil"/>
              <w:bottom w:val="nil"/>
              <w:right w:val="nil"/>
            </w:tcBorders>
            <w:shd w:val="clear" w:color="auto" w:fill="auto"/>
            <w:noWrap/>
            <w:vAlign w:val="bottom"/>
            <w:hideMark/>
          </w:tcPr>
          <w:p w14:paraId="7514038A" w14:textId="77777777" w:rsidR="000D5EDD" w:rsidRPr="000D5EDD" w:rsidRDefault="000D5EDD" w:rsidP="000D5EDD">
            <w:pPr>
              <w:spacing w:line="240" w:lineRule="auto"/>
              <w:jc w:val="center"/>
              <w:rPr>
                <w:rFonts w:cs="Times New Roman"/>
                <w:color w:val="000000"/>
              </w:rPr>
            </w:pPr>
            <w:r w:rsidRPr="000D5EDD">
              <w:rPr>
                <w:rFonts w:cs="Times New Roman"/>
                <w:color w:val="000000"/>
              </w:rPr>
              <w:t>Barren</w:t>
            </w:r>
          </w:p>
        </w:tc>
        <w:tc>
          <w:tcPr>
            <w:tcW w:w="1500" w:type="dxa"/>
            <w:tcBorders>
              <w:top w:val="nil"/>
              <w:left w:val="nil"/>
              <w:bottom w:val="nil"/>
              <w:right w:val="nil"/>
            </w:tcBorders>
            <w:shd w:val="clear" w:color="auto" w:fill="auto"/>
            <w:noWrap/>
            <w:vAlign w:val="bottom"/>
            <w:hideMark/>
          </w:tcPr>
          <w:p w14:paraId="1BD8B993"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r>
      <w:tr w:rsidR="000D5EDD" w:rsidRPr="00356BC0" w14:paraId="3379E821"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04B8CA4F" w14:textId="77777777" w:rsidR="000D5EDD" w:rsidRPr="000D5EDD" w:rsidRDefault="000D5EDD" w:rsidP="000D5EDD">
            <w:pPr>
              <w:spacing w:line="240" w:lineRule="auto"/>
              <w:rPr>
                <w:rFonts w:cs="Times New Roman"/>
                <w:color w:val="000000"/>
              </w:rPr>
            </w:pPr>
            <w:r w:rsidRPr="000D5EDD">
              <w:rPr>
                <w:rFonts w:cs="Times New Roman"/>
                <w:color w:val="000000"/>
              </w:rPr>
              <w:t>BECH2</w:t>
            </w:r>
          </w:p>
        </w:tc>
        <w:tc>
          <w:tcPr>
            <w:tcW w:w="780" w:type="dxa"/>
            <w:tcBorders>
              <w:top w:val="nil"/>
              <w:left w:val="nil"/>
              <w:bottom w:val="nil"/>
              <w:right w:val="nil"/>
            </w:tcBorders>
            <w:shd w:val="clear" w:color="auto" w:fill="auto"/>
            <w:noWrap/>
            <w:vAlign w:val="bottom"/>
            <w:hideMark/>
          </w:tcPr>
          <w:p w14:paraId="4035EA3A" w14:textId="77777777" w:rsidR="000D5EDD" w:rsidRPr="000D5EDD" w:rsidRDefault="000D5EDD" w:rsidP="000D5EDD">
            <w:pPr>
              <w:spacing w:line="240" w:lineRule="auto"/>
              <w:jc w:val="center"/>
              <w:rPr>
                <w:rFonts w:cs="Times New Roman"/>
                <w:color w:val="000000"/>
              </w:rPr>
            </w:pPr>
            <w:r w:rsidRPr="000D5EDD">
              <w:rPr>
                <w:rFonts w:cs="Times New Roman"/>
                <w:color w:val="000000"/>
              </w:rPr>
              <w:t>Right</w:t>
            </w:r>
          </w:p>
        </w:tc>
        <w:tc>
          <w:tcPr>
            <w:tcW w:w="1600" w:type="dxa"/>
            <w:tcBorders>
              <w:top w:val="nil"/>
              <w:left w:val="nil"/>
              <w:bottom w:val="nil"/>
              <w:right w:val="nil"/>
            </w:tcBorders>
            <w:shd w:val="clear" w:color="auto" w:fill="auto"/>
            <w:noWrap/>
            <w:vAlign w:val="bottom"/>
            <w:hideMark/>
          </w:tcPr>
          <w:p w14:paraId="6F678F61" w14:textId="77777777" w:rsidR="000D5EDD" w:rsidRPr="000D5EDD" w:rsidRDefault="000D5EDD" w:rsidP="000D5EDD">
            <w:pPr>
              <w:spacing w:line="240" w:lineRule="auto"/>
              <w:jc w:val="center"/>
              <w:rPr>
                <w:rFonts w:cs="Times New Roman"/>
                <w:color w:val="000000"/>
              </w:rPr>
            </w:pPr>
            <w:r w:rsidRPr="000D5EDD">
              <w:rPr>
                <w:rFonts w:cs="Times New Roman"/>
                <w:color w:val="000000"/>
              </w:rPr>
              <w:t>Tagliamento</w:t>
            </w:r>
          </w:p>
        </w:tc>
        <w:tc>
          <w:tcPr>
            <w:tcW w:w="1180" w:type="dxa"/>
            <w:tcBorders>
              <w:top w:val="nil"/>
              <w:left w:val="nil"/>
              <w:bottom w:val="nil"/>
              <w:right w:val="nil"/>
            </w:tcBorders>
            <w:shd w:val="clear" w:color="auto" w:fill="auto"/>
            <w:noWrap/>
            <w:vAlign w:val="bottom"/>
            <w:hideMark/>
          </w:tcPr>
          <w:p w14:paraId="72F4740C" w14:textId="77777777" w:rsidR="000D5EDD" w:rsidRPr="000D5EDD" w:rsidRDefault="000D5EDD" w:rsidP="000D5EDD">
            <w:pPr>
              <w:spacing w:line="240" w:lineRule="auto"/>
              <w:jc w:val="center"/>
              <w:rPr>
                <w:rFonts w:cs="Times New Roman"/>
                <w:color w:val="000000"/>
              </w:rPr>
            </w:pPr>
            <w:r w:rsidRPr="000D5EDD">
              <w:rPr>
                <w:rFonts w:cs="Times New Roman"/>
                <w:color w:val="000000"/>
              </w:rPr>
              <w:t>400</w:t>
            </w:r>
          </w:p>
        </w:tc>
        <w:tc>
          <w:tcPr>
            <w:tcW w:w="1000" w:type="dxa"/>
            <w:tcBorders>
              <w:top w:val="nil"/>
              <w:left w:val="nil"/>
              <w:bottom w:val="nil"/>
              <w:right w:val="nil"/>
            </w:tcBorders>
            <w:shd w:val="clear" w:color="auto" w:fill="auto"/>
            <w:noWrap/>
            <w:vAlign w:val="bottom"/>
            <w:hideMark/>
          </w:tcPr>
          <w:p w14:paraId="2714DB49" w14:textId="77777777" w:rsidR="000D5EDD" w:rsidRPr="000D5EDD" w:rsidRDefault="000D5EDD" w:rsidP="000D5EDD">
            <w:pPr>
              <w:spacing w:line="240" w:lineRule="auto"/>
              <w:jc w:val="center"/>
              <w:rPr>
                <w:rFonts w:cs="Times New Roman"/>
                <w:color w:val="000000"/>
              </w:rPr>
            </w:pPr>
            <w:r w:rsidRPr="000D5EDD">
              <w:rPr>
                <w:rFonts w:cs="Times New Roman"/>
                <w:color w:val="000000"/>
              </w:rPr>
              <w:t>5-6</w:t>
            </w:r>
          </w:p>
        </w:tc>
        <w:tc>
          <w:tcPr>
            <w:tcW w:w="1980" w:type="dxa"/>
            <w:tcBorders>
              <w:top w:val="nil"/>
              <w:left w:val="nil"/>
              <w:bottom w:val="nil"/>
              <w:right w:val="nil"/>
            </w:tcBorders>
            <w:shd w:val="clear" w:color="auto" w:fill="auto"/>
            <w:noWrap/>
            <w:vAlign w:val="bottom"/>
            <w:hideMark/>
          </w:tcPr>
          <w:p w14:paraId="662D3AC9" w14:textId="77777777" w:rsidR="000D5EDD" w:rsidRPr="000D5EDD" w:rsidRDefault="000D5EDD" w:rsidP="000D5EDD">
            <w:pPr>
              <w:spacing w:line="240" w:lineRule="auto"/>
              <w:jc w:val="center"/>
              <w:rPr>
                <w:rFonts w:cs="Times New Roman"/>
                <w:color w:val="000000"/>
              </w:rPr>
            </w:pPr>
            <w:r w:rsidRPr="000D5EDD">
              <w:rPr>
                <w:rFonts w:cs="Times New Roman"/>
                <w:color w:val="000000"/>
              </w:rPr>
              <w:t>Braided</w:t>
            </w:r>
          </w:p>
        </w:tc>
        <w:tc>
          <w:tcPr>
            <w:tcW w:w="1220" w:type="dxa"/>
            <w:tcBorders>
              <w:top w:val="nil"/>
              <w:left w:val="nil"/>
              <w:bottom w:val="nil"/>
              <w:right w:val="nil"/>
            </w:tcBorders>
            <w:shd w:val="clear" w:color="auto" w:fill="auto"/>
            <w:noWrap/>
            <w:vAlign w:val="bottom"/>
            <w:hideMark/>
          </w:tcPr>
          <w:p w14:paraId="703524DB" w14:textId="77777777" w:rsidR="000D5EDD" w:rsidRPr="000D5EDD" w:rsidRDefault="000D5EDD" w:rsidP="000D5EDD">
            <w:pPr>
              <w:spacing w:line="240" w:lineRule="auto"/>
              <w:jc w:val="center"/>
              <w:rPr>
                <w:rFonts w:cs="Times New Roman"/>
                <w:color w:val="000000"/>
              </w:rPr>
            </w:pPr>
            <w:r w:rsidRPr="000D5EDD">
              <w:rPr>
                <w:rFonts w:cs="Times New Roman"/>
                <w:color w:val="000000"/>
              </w:rPr>
              <w:t>Terrace</w:t>
            </w:r>
          </w:p>
        </w:tc>
        <w:tc>
          <w:tcPr>
            <w:tcW w:w="1480" w:type="dxa"/>
            <w:tcBorders>
              <w:top w:val="nil"/>
              <w:left w:val="nil"/>
              <w:bottom w:val="nil"/>
              <w:right w:val="nil"/>
            </w:tcBorders>
            <w:shd w:val="clear" w:color="auto" w:fill="auto"/>
            <w:noWrap/>
            <w:vAlign w:val="bottom"/>
            <w:hideMark/>
          </w:tcPr>
          <w:p w14:paraId="41D3DEB8" w14:textId="77777777" w:rsidR="000D5EDD" w:rsidRPr="000D5EDD" w:rsidRDefault="000D5EDD" w:rsidP="000D5EDD">
            <w:pPr>
              <w:spacing w:line="240" w:lineRule="auto"/>
              <w:jc w:val="center"/>
              <w:rPr>
                <w:rFonts w:cs="Times New Roman"/>
                <w:color w:val="000000"/>
              </w:rPr>
            </w:pPr>
            <w:r w:rsidRPr="000D5EDD">
              <w:rPr>
                <w:rFonts w:cs="Times New Roman"/>
                <w:color w:val="000000"/>
              </w:rPr>
              <w:t>Barren</w:t>
            </w:r>
          </w:p>
        </w:tc>
        <w:tc>
          <w:tcPr>
            <w:tcW w:w="1500" w:type="dxa"/>
            <w:tcBorders>
              <w:top w:val="nil"/>
              <w:left w:val="nil"/>
              <w:bottom w:val="nil"/>
              <w:right w:val="nil"/>
            </w:tcBorders>
            <w:shd w:val="clear" w:color="auto" w:fill="auto"/>
            <w:noWrap/>
            <w:vAlign w:val="bottom"/>
            <w:hideMark/>
          </w:tcPr>
          <w:p w14:paraId="781407BD"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r>
      <w:tr w:rsidR="000D5EDD" w:rsidRPr="00356BC0" w14:paraId="46311D37"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66CB073D" w14:textId="77777777" w:rsidR="000D5EDD" w:rsidRPr="000D5EDD" w:rsidRDefault="000D5EDD" w:rsidP="000D5EDD">
            <w:pPr>
              <w:spacing w:line="240" w:lineRule="auto"/>
              <w:rPr>
                <w:rFonts w:cs="Times New Roman"/>
                <w:color w:val="000000"/>
              </w:rPr>
            </w:pPr>
            <w:r w:rsidRPr="000D5EDD">
              <w:rPr>
                <w:rFonts w:cs="Times New Roman"/>
                <w:color w:val="000000"/>
              </w:rPr>
              <w:t>ISLA1</w:t>
            </w:r>
          </w:p>
        </w:tc>
        <w:tc>
          <w:tcPr>
            <w:tcW w:w="780" w:type="dxa"/>
            <w:tcBorders>
              <w:top w:val="nil"/>
              <w:left w:val="nil"/>
              <w:bottom w:val="nil"/>
              <w:right w:val="nil"/>
            </w:tcBorders>
            <w:shd w:val="clear" w:color="auto" w:fill="auto"/>
            <w:noWrap/>
            <w:vAlign w:val="bottom"/>
            <w:hideMark/>
          </w:tcPr>
          <w:p w14:paraId="15E1936B" w14:textId="77777777" w:rsidR="000D5EDD" w:rsidRPr="000D5EDD" w:rsidRDefault="000D5EDD" w:rsidP="000D5EDD">
            <w:pPr>
              <w:spacing w:line="240" w:lineRule="auto"/>
              <w:jc w:val="center"/>
              <w:rPr>
                <w:rFonts w:cs="Times New Roman"/>
                <w:color w:val="000000"/>
              </w:rPr>
            </w:pPr>
            <w:r w:rsidRPr="000D5EDD">
              <w:rPr>
                <w:rFonts w:cs="Times New Roman"/>
                <w:color w:val="000000"/>
              </w:rPr>
              <w:t>Left</w:t>
            </w:r>
          </w:p>
        </w:tc>
        <w:tc>
          <w:tcPr>
            <w:tcW w:w="1600" w:type="dxa"/>
            <w:tcBorders>
              <w:top w:val="nil"/>
              <w:left w:val="nil"/>
              <w:bottom w:val="nil"/>
              <w:right w:val="nil"/>
            </w:tcBorders>
            <w:shd w:val="clear" w:color="auto" w:fill="auto"/>
            <w:noWrap/>
            <w:vAlign w:val="bottom"/>
            <w:hideMark/>
          </w:tcPr>
          <w:p w14:paraId="09E124B3" w14:textId="77777777" w:rsidR="000D5EDD" w:rsidRPr="000D5EDD" w:rsidRDefault="000D5EDD" w:rsidP="000D5EDD">
            <w:pPr>
              <w:spacing w:line="240" w:lineRule="auto"/>
              <w:jc w:val="center"/>
              <w:rPr>
                <w:rFonts w:cs="Times New Roman"/>
                <w:color w:val="000000"/>
              </w:rPr>
            </w:pPr>
            <w:r w:rsidRPr="000D5EDD">
              <w:rPr>
                <w:rFonts w:cs="Times New Roman"/>
                <w:color w:val="000000"/>
              </w:rPr>
              <w:t>Tagliamento</w:t>
            </w:r>
          </w:p>
        </w:tc>
        <w:tc>
          <w:tcPr>
            <w:tcW w:w="1180" w:type="dxa"/>
            <w:tcBorders>
              <w:top w:val="nil"/>
              <w:left w:val="nil"/>
              <w:bottom w:val="nil"/>
              <w:right w:val="nil"/>
            </w:tcBorders>
            <w:shd w:val="clear" w:color="auto" w:fill="auto"/>
            <w:noWrap/>
            <w:vAlign w:val="bottom"/>
            <w:hideMark/>
          </w:tcPr>
          <w:p w14:paraId="1D499CAE" w14:textId="77777777" w:rsidR="000D5EDD" w:rsidRPr="000D5EDD" w:rsidRDefault="000D5EDD" w:rsidP="000D5EDD">
            <w:pPr>
              <w:spacing w:line="240" w:lineRule="auto"/>
              <w:jc w:val="center"/>
              <w:rPr>
                <w:rFonts w:cs="Times New Roman"/>
                <w:color w:val="000000"/>
              </w:rPr>
            </w:pPr>
            <w:r w:rsidRPr="000D5EDD">
              <w:rPr>
                <w:rFonts w:cs="Times New Roman"/>
                <w:color w:val="000000"/>
              </w:rPr>
              <w:t>411</w:t>
            </w:r>
          </w:p>
        </w:tc>
        <w:tc>
          <w:tcPr>
            <w:tcW w:w="1000" w:type="dxa"/>
            <w:tcBorders>
              <w:top w:val="nil"/>
              <w:left w:val="nil"/>
              <w:bottom w:val="nil"/>
              <w:right w:val="nil"/>
            </w:tcBorders>
            <w:shd w:val="clear" w:color="auto" w:fill="auto"/>
            <w:noWrap/>
            <w:vAlign w:val="bottom"/>
            <w:hideMark/>
          </w:tcPr>
          <w:p w14:paraId="2C0C74C9" w14:textId="77777777" w:rsidR="000D5EDD" w:rsidRPr="000D5EDD" w:rsidRDefault="000D5EDD" w:rsidP="000D5EDD">
            <w:pPr>
              <w:spacing w:line="240" w:lineRule="auto"/>
              <w:jc w:val="center"/>
              <w:rPr>
                <w:rFonts w:cs="Times New Roman"/>
                <w:color w:val="000000"/>
              </w:rPr>
            </w:pPr>
            <w:r w:rsidRPr="000D5EDD">
              <w:rPr>
                <w:rFonts w:cs="Times New Roman"/>
                <w:color w:val="000000"/>
              </w:rPr>
              <w:t>5-6</w:t>
            </w:r>
          </w:p>
        </w:tc>
        <w:tc>
          <w:tcPr>
            <w:tcW w:w="1980" w:type="dxa"/>
            <w:tcBorders>
              <w:top w:val="nil"/>
              <w:left w:val="nil"/>
              <w:bottom w:val="nil"/>
              <w:right w:val="nil"/>
            </w:tcBorders>
            <w:shd w:val="clear" w:color="auto" w:fill="auto"/>
            <w:noWrap/>
            <w:vAlign w:val="bottom"/>
            <w:hideMark/>
          </w:tcPr>
          <w:p w14:paraId="74E917FC" w14:textId="77777777" w:rsidR="000D5EDD" w:rsidRPr="000D5EDD" w:rsidRDefault="000D5EDD" w:rsidP="000D5EDD">
            <w:pPr>
              <w:spacing w:line="240" w:lineRule="auto"/>
              <w:jc w:val="center"/>
              <w:rPr>
                <w:rFonts w:cs="Times New Roman"/>
                <w:color w:val="000000"/>
              </w:rPr>
            </w:pPr>
            <w:r w:rsidRPr="000D5EDD">
              <w:rPr>
                <w:rFonts w:cs="Times New Roman"/>
                <w:color w:val="000000"/>
              </w:rPr>
              <w:t>Braided</w:t>
            </w:r>
          </w:p>
        </w:tc>
        <w:tc>
          <w:tcPr>
            <w:tcW w:w="1220" w:type="dxa"/>
            <w:tcBorders>
              <w:top w:val="nil"/>
              <w:left w:val="nil"/>
              <w:bottom w:val="nil"/>
              <w:right w:val="nil"/>
            </w:tcBorders>
            <w:shd w:val="clear" w:color="auto" w:fill="auto"/>
            <w:noWrap/>
            <w:vAlign w:val="bottom"/>
            <w:hideMark/>
          </w:tcPr>
          <w:p w14:paraId="2D4A1E00" w14:textId="77777777" w:rsidR="000D5EDD" w:rsidRPr="000D5EDD" w:rsidRDefault="000D5EDD" w:rsidP="000D5EDD">
            <w:pPr>
              <w:spacing w:line="240" w:lineRule="auto"/>
              <w:jc w:val="center"/>
              <w:rPr>
                <w:rFonts w:cs="Times New Roman"/>
                <w:color w:val="000000"/>
              </w:rPr>
            </w:pPr>
            <w:r w:rsidRPr="000D5EDD">
              <w:rPr>
                <w:rFonts w:cs="Times New Roman"/>
                <w:color w:val="000000"/>
              </w:rPr>
              <w:t>Steep</w:t>
            </w:r>
          </w:p>
        </w:tc>
        <w:tc>
          <w:tcPr>
            <w:tcW w:w="1480" w:type="dxa"/>
            <w:tcBorders>
              <w:top w:val="nil"/>
              <w:left w:val="nil"/>
              <w:bottom w:val="nil"/>
              <w:right w:val="nil"/>
            </w:tcBorders>
            <w:shd w:val="clear" w:color="auto" w:fill="auto"/>
            <w:noWrap/>
            <w:vAlign w:val="bottom"/>
            <w:hideMark/>
          </w:tcPr>
          <w:p w14:paraId="0F6DBECB" w14:textId="77777777" w:rsidR="000D5EDD" w:rsidRPr="000D5EDD" w:rsidRDefault="000D5EDD" w:rsidP="000D5EDD">
            <w:pPr>
              <w:spacing w:line="240" w:lineRule="auto"/>
              <w:jc w:val="center"/>
              <w:rPr>
                <w:rFonts w:cs="Times New Roman"/>
                <w:color w:val="000000"/>
              </w:rPr>
            </w:pPr>
            <w:r w:rsidRPr="000D5EDD">
              <w:rPr>
                <w:rFonts w:cs="Times New Roman"/>
                <w:color w:val="000000"/>
              </w:rPr>
              <w:t>Barren</w:t>
            </w:r>
          </w:p>
        </w:tc>
        <w:tc>
          <w:tcPr>
            <w:tcW w:w="1500" w:type="dxa"/>
            <w:tcBorders>
              <w:top w:val="nil"/>
              <w:left w:val="nil"/>
              <w:bottom w:val="nil"/>
              <w:right w:val="nil"/>
            </w:tcBorders>
            <w:shd w:val="clear" w:color="auto" w:fill="auto"/>
            <w:noWrap/>
            <w:vAlign w:val="bottom"/>
            <w:hideMark/>
          </w:tcPr>
          <w:p w14:paraId="003D2E98"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r>
      <w:tr w:rsidR="000D5EDD" w:rsidRPr="00356BC0" w14:paraId="753F2D6D"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653A8FF6" w14:textId="77777777" w:rsidR="000D5EDD" w:rsidRPr="000D5EDD" w:rsidRDefault="000D5EDD" w:rsidP="000D5EDD">
            <w:pPr>
              <w:spacing w:line="240" w:lineRule="auto"/>
              <w:rPr>
                <w:rFonts w:cs="Times New Roman"/>
                <w:color w:val="000000"/>
              </w:rPr>
            </w:pPr>
            <w:r w:rsidRPr="000D5EDD">
              <w:rPr>
                <w:rFonts w:cs="Times New Roman"/>
                <w:color w:val="000000"/>
              </w:rPr>
              <w:t>ISLA1</w:t>
            </w:r>
          </w:p>
        </w:tc>
        <w:tc>
          <w:tcPr>
            <w:tcW w:w="780" w:type="dxa"/>
            <w:tcBorders>
              <w:top w:val="nil"/>
              <w:left w:val="nil"/>
              <w:bottom w:val="nil"/>
              <w:right w:val="nil"/>
            </w:tcBorders>
            <w:shd w:val="clear" w:color="auto" w:fill="auto"/>
            <w:noWrap/>
            <w:vAlign w:val="bottom"/>
            <w:hideMark/>
          </w:tcPr>
          <w:p w14:paraId="12B1B573" w14:textId="77777777" w:rsidR="000D5EDD" w:rsidRPr="000D5EDD" w:rsidRDefault="000D5EDD" w:rsidP="000D5EDD">
            <w:pPr>
              <w:spacing w:line="240" w:lineRule="auto"/>
              <w:jc w:val="center"/>
              <w:rPr>
                <w:rFonts w:cs="Times New Roman"/>
                <w:color w:val="000000"/>
              </w:rPr>
            </w:pPr>
            <w:r w:rsidRPr="000D5EDD">
              <w:rPr>
                <w:rFonts w:cs="Times New Roman"/>
                <w:color w:val="000000"/>
              </w:rPr>
              <w:t>Right</w:t>
            </w:r>
          </w:p>
        </w:tc>
        <w:tc>
          <w:tcPr>
            <w:tcW w:w="1600" w:type="dxa"/>
            <w:tcBorders>
              <w:top w:val="nil"/>
              <w:left w:val="nil"/>
              <w:bottom w:val="nil"/>
              <w:right w:val="nil"/>
            </w:tcBorders>
            <w:shd w:val="clear" w:color="auto" w:fill="auto"/>
            <w:noWrap/>
            <w:vAlign w:val="bottom"/>
            <w:hideMark/>
          </w:tcPr>
          <w:p w14:paraId="468AB187" w14:textId="77777777" w:rsidR="000D5EDD" w:rsidRPr="000D5EDD" w:rsidRDefault="000D5EDD" w:rsidP="000D5EDD">
            <w:pPr>
              <w:spacing w:line="240" w:lineRule="auto"/>
              <w:jc w:val="center"/>
              <w:rPr>
                <w:rFonts w:cs="Times New Roman"/>
                <w:color w:val="000000"/>
              </w:rPr>
            </w:pPr>
            <w:r w:rsidRPr="000D5EDD">
              <w:rPr>
                <w:rFonts w:cs="Times New Roman"/>
                <w:color w:val="000000"/>
              </w:rPr>
              <w:t>Tagliamento</w:t>
            </w:r>
          </w:p>
        </w:tc>
        <w:tc>
          <w:tcPr>
            <w:tcW w:w="1180" w:type="dxa"/>
            <w:tcBorders>
              <w:top w:val="nil"/>
              <w:left w:val="nil"/>
              <w:bottom w:val="nil"/>
              <w:right w:val="nil"/>
            </w:tcBorders>
            <w:shd w:val="clear" w:color="auto" w:fill="auto"/>
            <w:noWrap/>
            <w:vAlign w:val="bottom"/>
            <w:hideMark/>
          </w:tcPr>
          <w:p w14:paraId="51C95D16" w14:textId="77777777" w:rsidR="000D5EDD" w:rsidRPr="000D5EDD" w:rsidRDefault="000D5EDD" w:rsidP="000D5EDD">
            <w:pPr>
              <w:spacing w:line="240" w:lineRule="auto"/>
              <w:jc w:val="center"/>
              <w:rPr>
                <w:rFonts w:cs="Times New Roman"/>
                <w:color w:val="000000"/>
              </w:rPr>
            </w:pPr>
            <w:r w:rsidRPr="000D5EDD">
              <w:rPr>
                <w:rFonts w:cs="Times New Roman"/>
                <w:color w:val="000000"/>
              </w:rPr>
              <w:t>411</w:t>
            </w:r>
          </w:p>
        </w:tc>
        <w:tc>
          <w:tcPr>
            <w:tcW w:w="1000" w:type="dxa"/>
            <w:tcBorders>
              <w:top w:val="nil"/>
              <w:left w:val="nil"/>
              <w:bottom w:val="nil"/>
              <w:right w:val="nil"/>
            </w:tcBorders>
            <w:shd w:val="clear" w:color="auto" w:fill="auto"/>
            <w:noWrap/>
            <w:vAlign w:val="bottom"/>
            <w:hideMark/>
          </w:tcPr>
          <w:p w14:paraId="3504F50D" w14:textId="77777777" w:rsidR="000D5EDD" w:rsidRPr="000D5EDD" w:rsidRDefault="000D5EDD" w:rsidP="000D5EDD">
            <w:pPr>
              <w:spacing w:line="240" w:lineRule="auto"/>
              <w:jc w:val="center"/>
              <w:rPr>
                <w:rFonts w:cs="Times New Roman"/>
                <w:color w:val="000000"/>
              </w:rPr>
            </w:pPr>
            <w:r w:rsidRPr="000D5EDD">
              <w:rPr>
                <w:rFonts w:cs="Times New Roman"/>
                <w:color w:val="000000"/>
              </w:rPr>
              <w:t>5-6</w:t>
            </w:r>
          </w:p>
        </w:tc>
        <w:tc>
          <w:tcPr>
            <w:tcW w:w="1980" w:type="dxa"/>
            <w:tcBorders>
              <w:top w:val="nil"/>
              <w:left w:val="nil"/>
              <w:bottom w:val="nil"/>
              <w:right w:val="nil"/>
            </w:tcBorders>
            <w:shd w:val="clear" w:color="auto" w:fill="auto"/>
            <w:noWrap/>
            <w:vAlign w:val="bottom"/>
            <w:hideMark/>
          </w:tcPr>
          <w:p w14:paraId="1A39C852" w14:textId="77777777" w:rsidR="000D5EDD" w:rsidRPr="000D5EDD" w:rsidRDefault="000D5EDD" w:rsidP="000D5EDD">
            <w:pPr>
              <w:spacing w:line="240" w:lineRule="auto"/>
              <w:jc w:val="center"/>
              <w:rPr>
                <w:rFonts w:cs="Times New Roman"/>
                <w:color w:val="000000"/>
              </w:rPr>
            </w:pPr>
            <w:r w:rsidRPr="000D5EDD">
              <w:rPr>
                <w:rFonts w:cs="Times New Roman"/>
                <w:color w:val="000000"/>
              </w:rPr>
              <w:t>Braided</w:t>
            </w:r>
          </w:p>
        </w:tc>
        <w:tc>
          <w:tcPr>
            <w:tcW w:w="1220" w:type="dxa"/>
            <w:tcBorders>
              <w:top w:val="nil"/>
              <w:left w:val="nil"/>
              <w:bottom w:val="nil"/>
              <w:right w:val="nil"/>
            </w:tcBorders>
            <w:shd w:val="clear" w:color="auto" w:fill="auto"/>
            <w:noWrap/>
            <w:vAlign w:val="bottom"/>
            <w:hideMark/>
          </w:tcPr>
          <w:p w14:paraId="35C6A80A" w14:textId="77777777" w:rsidR="000D5EDD" w:rsidRPr="000D5EDD" w:rsidRDefault="000D5EDD" w:rsidP="000D5EDD">
            <w:pPr>
              <w:spacing w:line="240" w:lineRule="auto"/>
              <w:jc w:val="center"/>
              <w:rPr>
                <w:rFonts w:cs="Times New Roman"/>
                <w:color w:val="000000"/>
              </w:rPr>
            </w:pPr>
            <w:r w:rsidRPr="000D5EDD">
              <w:rPr>
                <w:rFonts w:cs="Times New Roman"/>
                <w:color w:val="000000"/>
              </w:rPr>
              <w:t>Gradual</w:t>
            </w:r>
          </w:p>
        </w:tc>
        <w:tc>
          <w:tcPr>
            <w:tcW w:w="1480" w:type="dxa"/>
            <w:tcBorders>
              <w:top w:val="nil"/>
              <w:left w:val="nil"/>
              <w:bottom w:val="nil"/>
              <w:right w:val="nil"/>
            </w:tcBorders>
            <w:shd w:val="clear" w:color="auto" w:fill="auto"/>
            <w:noWrap/>
            <w:vAlign w:val="bottom"/>
            <w:hideMark/>
          </w:tcPr>
          <w:p w14:paraId="21294E98" w14:textId="77777777" w:rsidR="000D5EDD" w:rsidRPr="000D5EDD" w:rsidRDefault="000D5EDD" w:rsidP="000D5EDD">
            <w:pPr>
              <w:spacing w:line="240" w:lineRule="auto"/>
              <w:jc w:val="center"/>
              <w:rPr>
                <w:rFonts w:cs="Times New Roman"/>
                <w:color w:val="000000"/>
              </w:rPr>
            </w:pPr>
            <w:r w:rsidRPr="000D5EDD">
              <w:rPr>
                <w:rFonts w:cs="Times New Roman"/>
                <w:color w:val="000000"/>
              </w:rPr>
              <w:t>Barren</w:t>
            </w:r>
          </w:p>
        </w:tc>
        <w:tc>
          <w:tcPr>
            <w:tcW w:w="1500" w:type="dxa"/>
            <w:tcBorders>
              <w:top w:val="nil"/>
              <w:left w:val="nil"/>
              <w:bottom w:val="nil"/>
              <w:right w:val="nil"/>
            </w:tcBorders>
            <w:shd w:val="clear" w:color="auto" w:fill="auto"/>
            <w:noWrap/>
            <w:vAlign w:val="bottom"/>
            <w:hideMark/>
          </w:tcPr>
          <w:p w14:paraId="48B8D138"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r>
      <w:tr w:rsidR="000D5EDD" w:rsidRPr="00356BC0" w14:paraId="3E760C4C"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13BEB7DF" w14:textId="77777777" w:rsidR="000D5EDD" w:rsidRPr="000D5EDD" w:rsidRDefault="000D5EDD" w:rsidP="000D5EDD">
            <w:pPr>
              <w:spacing w:line="240" w:lineRule="auto"/>
              <w:rPr>
                <w:rFonts w:cs="Times New Roman"/>
                <w:color w:val="000000"/>
              </w:rPr>
            </w:pPr>
            <w:r w:rsidRPr="000D5EDD">
              <w:rPr>
                <w:rFonts w:cs="Times New Roman"/>
                <w:color w:val="000000"/>
              </w:rPr>
              <w:t>DRAV1</w:t>
            </w:r>
          </w:p>
        </w:tc>
        <w:tc>
          <w:tcPr>
            <w:tcW w:w="780" w:type="dxa"/>
            <w:tcBorders>
              <w:top w:val="nil"/>
              <w:left w:val="nil"/>
              <w:bottom w:val="nil"/>
              <w:right w:val="nil"/>
            </w:tcBorders>
            <w:shd w:val="clear" w:color="auto" w:fill="auto"/>
            <w:noWrap/>
            <w:vAlign w:val="bottom"/>
            <w:hideMark/>
          </w:tcPr>
          <w:p w14:paraId="16A09080" w14:textId="77777777" w:rsidR="000D5EDD" w:rsidRPr="000D5EDD" w:rsidRDefault="000D5EDD" w:rsidP="000D5EDD">
            <w:pPr>
              <w:spacing w:line="240" w:lineRule="auto"/>
              <w:jc w:val="center"/>
              <w:rPr>
                <w:rFonts w:cs="Times New Roman"/>
                <w:color w:val="000000"/>
              </w:rPr>
            </w:pPr>
            <w:r w:rsidRPr="000D5EDD">
              <w:rPr>
                <w:rFonts w:cs="Times New Roman"/>
                <w:color w:val="000000"/>
              </w:rPr>
              <w:t>Left</w:t>
            </w:r>
          </w:p>
        </w:tc>
        <w:tc>
          <w:tcPr>
            <w:tcW w:w="1600" w:type="dxa"/>
            <w:tcBorders>
              <w:top w:val="nil"/>
              <w:left w:val="nil"/>
              <w:bottom w:val="nil"/>
              <w:right w:val="nil"/>
            </w:tcBorders>
            <w:shd w:val="clear" w:color="auto" w:fill="auto"/>
            <w:noWrap/>
            <w:vAlign w:val="bottom"/>
            <w:hideMark/>
          </w:tcPr>
          <w:p w14:paraId="28D4319A" w14:textId="77777777" w:rsidR="000D5EDD" w:rsidRPr="000D5EDD" w:rsidRDefault="000D5EDD" w:rsidP="000D5EDD">
            <w:pPr>
              <w:spacing w:line="240" w:lineRule="auto"/>
              <w:jc w:val="center"/>
              <w:rPr>
                <w:rFonts w:cs="Times New Roman"/>
                <w:color w:val="000000"/>
              </w:rPr>
            </w:pPr>
            <w:r w:rsidRPr="000D5EDD">
              <w:rPr>
                <w:rFonts w:cs="Times New Roman"/>
                <w:color w:val="000000"/>
              </w:rPr>
              <w:t>Danube</w:t>
            </w:r>
          </w:p>
        </w:tc>
        <w:tc>
          <w:tcPr>
            <w:tcW w:w="1180" w:type="dxa"/>
            <w:tcBorders>
              <w:top w:val="nil"/>
              <w:left w:val="nil"/>
              <w:bottom w:val="nil"/>
              <w:right w:val="nil"/>
            </w:tcBorders>
            <w:shd w:val="clear" w:color="auto" w:fill="auto"/>
            <w:noWrap/>
            <w:vAlign w:val="bottom"/>
            <w:hideMark/>
          </w:tcPr>
          <w:p w14:paraId="6F7FB623" w14:textId="77777777" w:rsidR="000D5EDD" w:rsidRPr="000D5EDD" w:rsidRDefault="000D5EDD" w:rsidP="000D5EDD">
            <w:pPr>
              <w:spacing w:line="240" w:lineRule="auto"/>
              <w:jc w:val="center"/>
              <w:rPr>
                <w:rFonts w:cs="Times New Roman"/>
                <w:color w:val="000000"/>
              </w:rPr>
            </w:pPr>
            <w:r w:rsidRPr="000D5EDD">
              <w:rPr>
                <w:rFonts w:cs="Times New Roman"/>
                <w:color w:val="000000"/>
              </w:rPr>
              <w:t>150</w:t>
            </w:r>
          </w:p>
        </w:tc>
        <w:tc>
          <w:tcPr>
            <w:tcW w:w="1000" w:type="dxa"/>
            <w:tcBorders>
              <w:top w:val="nil"/>
              <w:left w:val="nil"/>
              <w:bottom w:val="nil"/>
              <w:right w:val="nil"/>
            </w:tcBorders>
            <w:shd w:val="clear" w:color="auto" w:fill="auto"/>
            <w:noWrap/>
            <w:vAlign w:val="bottom"/>
            <w:hideMark/>
          </w:tcPr>
          <w:p w14:paraId="117B4AB6" w14:textId="77777777" w:rsidR="000D5EDD" w:rsidRPr="000D5EDD" w:rsidRDefault="000D5EDD" w:rsidP="000D5EDD">
            <w:pPr>
              <w:spacing w:line="240" w:lineRule="auto"/>
              <w:jc w:val="center"/>
              <w:rPr>
                <w:rFonts w:cs="Times New Roman"/>
                <w:color w:val="000000"/>
              </w:rPr>
            </w:pPr>
            <w:r w:rsidRPr="000D5EDD">
              <w:rPr>
                <w:rFonts w:cs="Times New Roman"/>
                <w:color w:val="000000"/>
              </w:rPr>
              <w:t>5-6</w:t>
            </w:r>
          </w:p>
        </w:tc>
        <w:tc>
          <w:tcPr>
            <w:tcW w:w="1980" w:type="dxa"/>
            <w:tcBorders>
              <w:top w:val="nil"/>
              <w:left w:val="nil"/>
              <w:bottom w:val="nil"/>
              <w:right w:val="nil"/>
            </w:tcBorders>
            <w:shd w:val="clear" w:color="auto" w:fill="auto"/>
            <w:noWrap/>
            <w:vAlign w:val="bottom"/>
            <w:hideMark/>
          </w:tcPr>
          <w:p w14:paraId="41EDF478" w14:textId="77777777" w:rsidR="000D5EDD" w:rsidRPr="000D5EDD" w:rsidRDefault="000D5EDD" w:rsidP="000D5EDD">
            <w:pPr>
              <w:spacing w:line="240" w:lineRule="auto"/>
              <w:jc w:val="center"/>
              <w:rPr>
                <w:rFonts w:cs="Times New Roman"/>
                <w:color w:val="000000"/>
              </w:rPr>
            </w:pPr>
            <w:r w:rsidRPr="000D5EDD">
              <w:rPr>
                <w:rFonts w:cs="Times New Roman"/>
                <w:color w:val="000000"/>
              </w:rPr>
              <w:t>Straight</w:t>
            </w:r>
          </w:p>
        </w:tc>
        <w:tc>
          <w:tcPr>
            <w:tcW w:w="1220" w:type="dxa"/>
            <w:tcBorders>
              <w:top w:val="nil"/>
              <w:left w:val="nil"/>
              <w:bottom w:val="nil"/>
              <w:right w:val="nil"/>
            </w:tcBorders>
            <w:shd w:val="clear" w:color="auto" w:fill="auto"/>
            <w:noWrap/>
            <w:vAlign w:val="bottom"/>
            <w:hideMark/>
          </w:tcPr>
          <w:p w14:paraId="60C87CF4" w14:textId="77777777" w:rsidR="000D5EDD" w:rsidRPr="000D5EDD" w:rsidRDefault="000D5EDD" w:rsidP="000D5EDD">
            <w:pPr>
              <w:spacing w:line="240" w:lineRule="auto"/>
              <w:jc w:val="center"/>
              <w:rPr>
                <w:rFonts w:cs="Times New Roman"/>
                <w:color w:val="000000"/>
              </w:rPr>
            </w:pPr>
            <w:r w:rsidRPr="000D5EDD">
              <w:rPr>
                <w:rFonts w:cs="Times New Roman"/>
                <w:color w:val="000000"/>
              </w:rPr>
              <w:t>Terrace</w:t>
            </w:r>
          </w:p>
        </w:tc>
        <w:tc>
          <w:tcPr>
            <w:tcW w:w="1480" w:type="dxa"/>
            <w:tcBorders>
              <w:top w:val="nil"/>
              <w:left w:val="nil"/>
              <w:bottom w:val="nil"/>
              <w:right w:val="nil"/>
            </w:tcBorders>
            <w:shd w:val="clear" w:color="auto" w:fill="auto"/>
            <w:noWrap/>
            <w:vAlign w:val="bottom"/>
            <w:hideMark/>
          </w:tcPr>
          <w:p w14:paraId="066E82EC" w14:textId="77777777" w:rsidR="000D5EDD" w:rsidRPr="000D5EDD" w:rsidRDefault="000D5EDD" w:rsidP="000D5EDD">
            <w:pPr>
              <w:spacing w:line="240" w:lineRule="auto"/>
              <w:jc w:val="center"/>
              <w:rPr>
                <w:rFonts w:cs="Times New Roman"/>
                <w:color w:val="000000"/>
              </w:rPr>
            </w:pPr>
            <w:r w:rsidRPr="000D5EDD">
              <w:rPr>
                <w:rFonts w:cs="Times New Roman"/>
                <w:color w:val="000000"/>
              </w:rPr>
              <w:t>Understory</w:t>
            </w:r>
          </w:p>
        </w:tc>
        <w:tc>
          <w:tcPr>
            <w:tcW w:w="1500" w:type="dxa"/>
            <w:tcBorders>
              <w:top w:val="nil"/>
              <w:left w:val="nil"/>
              <w:bottom w:val="nil"/>
              <w:right w:val="nil"/>
            </w:tcBorders>
            <w:shd w:val="clear" w:color="auto" w:fill="auto"/>
            <w:noWrap/>
            <w:vAlign w:val="bottom"/>
            <w:hideMark/>
          </w:tcPr>
          <w:p w14:paraId="58A148E3"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r>
      <w:tr w:rsidR="000D5EDD" w:rsidRPr="00356BC0" w14:paraId="50A849EE"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51C2A5A9" w14:textId="77777777" w:rsidR="000D5EDD" w:rsidRPr="000D5EDD" w:rsidRDefault="000D5EDD" w:rsidP="000D5EDD">
            <w:pPr>
              <w:spacing w:line="240" w:lineRule="auto"/>
              <w:rPr>
                <w:rFonts w:cs="Times New Roman"/>
                <w:color w:val="000000"/>
              </w:rPr>
            </w:pPr>
            <w:r w:rsidRPr="000D5EDD">
              <w:rPr>
                <w:rFonts w:cs="Times New Roman"/>
                <w:color w:val="000000"/>
              </w:rPr>
              <w:t>DSRB3</w:t>
            </w:r>
          </w:p>
        </w:tc>
        <w:tc>
          <w:tcPr>
            <w:tcW w:w="780" w:type="dxa"/>
            <w:tcBorders>
              <w:top w:val="nil"/>
              <w:left w:val="nil"/>
              <w:bottom w:val="nil"/>
              <w:right w:val="nil"/>
            </w:tcBorders>
            <w:shd w:val="clear" w:color="auto" w:fill="auto"/>
            <w:noWrap/>
            <w:vAlign w:val="bottom"/>
            <w:hideMark/>
          </w:tcPr>
          <w:p w14:paraId="335A2D5F" w14:textId="77777777" w:rsidR="000D5EDD" w:rsidRPr="000D5EDD" w:rsidRDefault="000D5EDD" w:rsidP="000D5EDD">
            <w:pPr>
              <w:spacing w:line="240" w:lineRule="auto"/>
              <w:jc w:val="center"/>
              <w:rPr>
                <w:rFonts w:cs="Times New Roman"/>
                <w:color w:val="000000"/>
              </w:rPr>
            </w:pPr>
            <w:r w:rsidRPr="000D5EDD">
              <w:rPr>
                <w:rFonts w:cs="Times New Roman"/>
                <w:color w:val="000000"/>
              </w:rPr>
              <w:t>Left</w:t>
            </w:r>
          </w:p>
        </w:tc>
        <w:tc>
          <w:tcPr>
            <w:tcW w:w="1600" w:type="dxa"/>
            <w:tcBorders>
              <w:top w:val="nil"/>
              <w:left w:val="nil"/>
              <w:bottom w:val="nil"/>
              <w:right w:val="nil"/>
            </w:tcBorders>
            <w:shd w:val="clear" w:color="auto" w:fill="auto"/>
            <w:noWrap/>
            <w:vAlign w:val="bottom"/>
            <w:hideMark/>
          </w:tcPr>
          <w:p w14:paraId="258B5B59" w14:textId="77777777" w:rsidR="000D5EDD" w:rsidRPr="000D5EDD" w:rsidRDefault="000D5EDD" w:rsidP="000D5EDD">
            <w:pPr>
              <w:spacing w:line="240" w:lineRule="auto"/>
              <w:jc w:val="center"/>
              <w:rPr>
                <w:rFonts w:cs="Times New Roman"/>
                <w:color w:val="000000"/>
              </w:rPr>
            </w:pPr>
            <w:r w:rsidRPr="000D5EDD">
              <w:rPr>
                <w:rFonts w:cs="Times New Roman"/>
                <w:color w:val="000000"/>
              </w:rPr>
              <w:t>Danube</w:t>
            </w:r>
          </w:p>
        </w:tc>
        <w:tc>
          <w:tcPr>
            <w:tcW w:w="1180" w:type="dxa"/>
            <w:tcBorders>
              <w:top w:val="nil"/>
              <w:left w:val="nil"/>
              <w:bottom w:val="nil"/>
              <w:right w:val="nil"/>
            </w:tcBorders>
            <w:shd w:val="clear" w:color="auto" w:fill="auto"/>
            <w:noWrap/>
            <w:vAlign w:val="bottom"/>
            <w:hideMark/>
          </w:tcPr>
          <w:p w14:paraId="6E3C23E5" w14:textId="77777777" w:rsidR="000D5EDD" w:rsidRPr="000D5EDD" w:rsidRDefault="000D5EDD" w:rsidP="000D5EDD">
            <w:pPr>
              <w:spacing w:line="240" w:lineRule="auto"/>
              <w:jc w:val="center"/>
              <w:rPr>
                <w:rFonts w:cs="Times New Roman"/>
                <w:color w:val="000000"/>
              </w:rPr>
            </w:pPr>
            <w:r w:rsidRPr="000D5EDD">
              <w:rPr>
                <w:rFonts w:cs="Times New Roman"/>
                <w:color w:val="000000"/>
              </w:rPr>
              <w:t>400</w:t>
            </w:r>
          </w:p>
        </w:tc>
        <w:tc>
          <w:tcPr>
            <w:tcW w:w="1000" w:type="dxa"/>
            <w:tcBorders>
              <w:top w:val="nil"/>
              <w:left w:val="nil"/>
              <w:bottom w:val="nil"/>
              <w:right w:val="nil"/>
            </w:tcBorders>
            <w:shd w:val="clear" w:color="auto" w:fill="auto"/>
            <w:noWrap/>
            <w:vAlign w:val="bottom"/>
            <w:hideMark/>
          </w:tcPr>
          <w:p w14:paraId="1439FBBC" w14:textId="77777777" w:rsidR="000D5EDD" w:rsidRPr="000D5EDD" w:rsidRDefault="000D5EDD" w:rsidP="000D5EDD">
            <w:pPr>
              <w:spacing w:line="240" w:lineRule="auto"/>
              <w:jc w:val="center"/>
              <w:rPr>
                <w:rFonts w:cs="Times New Roman"/>
                <w:color w:val="000000"/>
              </w:rPr>
            </w:pPr>
            <w:r w:rsidRPr="000D5EDD">
              <w:rPr>
                <w:rFonts w:cs="Times New Roman"/>
                <w:color w:val="000000"/>
              </w:rPr>
              <w:t>7+</w:t>
            </w:r>
          </w:p>
        </w:tc>
        <w:tc>
          <w:tcPr>
            <w:tcW w:w="1980" w:type="dxa"/>
            <w:tcBorders>
              <w:top w:val="nil"/>
              <w:left w:val="nil"/>
              <w:bottom w:val="nil"/>
              <w:right w:val="nil"/>
            </w:tcBorders>
            <w:shd w:val="clear" w:color="auto" w:fill="auto"/>
            <w:noWrap/>
            <w:vAlign w:val="bottom"/>
            <w:hideMark/>
          </w:tcPr>
          <w:p w14:paraId="0F7B125F" w14:textId="77777777" w:rsidR="000D5EDD" w:rsidRPr="000D5EDD" w:rsidRDefault="000D5EDD" w:rsidP="000D5EDD">
            <w:pPr>
              <w:spacing w:line="240" w:lineRule="auto"/>
              <w:jc w:val="center"/>
              <w:rPr>
                <w:rFonts w:cs="Times New Roman"/>
                <w:color w:val="000000"/>
              </w:rPr>
            </w:pPr>
            <w:r w:rsidRPr="000D5EDD">
              <w:rPr>
                <w:rFonts w:cs="Times New Roman"/>
                <w:color w:val="000000"/>
              </w:rPr>
              <w:t>Straight</w:t>
            </w:r>
          </w:p>
        </w:tc>
        <w:tc>
          <w:tcPr>
            <w:tcW w:w="1220" w:type="dxa"/>
            <w:tcBorders>
              <w:top w:val="nil"/>
              <w:left w:val="nil"/>
              <w:bottom w:val="nil"/>
              <w:right w:val="nil"/>
            </w:tcBorders>
            <w:shd w:val="clear" w:color="auto" w:fill="auto"/>
            <w:noWrap/>
            <w:vAlign w:val="bottom"/>
            <w:hideMark/>
          </w:tcPr>
          <w:p w14:paraId="7F7C8D64" w14:textId="77777777" w:rsidR="000D5EDD" w:rsidRPr="000D5EDD" w:rsidRDefault="000D5EDD" w:rsidP="000D5EDD">
            <w:pPr>
              <w:spacing w:line="240" w:lineRule="auto"/>
              <w:jc w:val="center"/>
              <w:rPr>
                <w:rFonts w:cs="Times New Roman"/>
                <w:color w:val="000000"/>
              </w:rPr>
            </w:pPr>
            <w:r w:rsidRPr="000D5EDD">
              <w:rPr>
                <w:rFonts w:cs="Times New Roman"/>
                <w:color w:val="000000"/>
              </w:rPr>
              <w:t>Gradual</w:t>
            </w:r>
          </w:p>
        </w:tc>
        <w:tc>
          <w:tcPr>
            <w:tcW w:w="1480" w:type="dxa"/>
            <w:tcBorders>
              <w:top w:val="nil"/>
              <w:left w:val="nil"/>
              <w:bottom w:val="nil"/>
              <w:right w:val="nil"/>
            </w:tcBorders>
            <w:shd w:val="clear" w:color="auto" w:fill="auto"/>
            <w:noWrap/>
            <w:vAlign w:val="bottom"/>
            <w:hideMark/>
          </w:tcPr>
          <w:p w14:paraId="68492F16"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c>
          <w:tcPr>
            <w:tcW w:w="1500" w:type="dxa"/>
            <w:tcBorders>
              <w:top w:val="nil"/>
              <w:left w:val="nil"/>
              <w:bottom w:val="nil"/>
              <w:right w:val="nil"/>
            </w:tcBorders>
            <w:shd w:val="clear" w:color="auto" w:fill="auto"/>
            <w:noWrap/>
            <w:vAlign w:val="bottom"/>
            <w:hideMark/>
          </w:tcPr>
          <w:p w14:paraId="5AA03F46" w14:textId="77777777" w:rsidR="000D5EDD" w:rsidRPr="000D5EDD" w:rsidRDefault="000D5EDD" w:rsidP="000D5EDD">
            <w:pPr>
              <w:spacing w:line="240" w:lineRule="auto"/>
              <w:jc w:val="center"/>
              <w:rPr>
                <w:rFonts w:cs="Times New Roman"/>
                <w:color w:val="000000"/>
              </w:rPr>
            </w:pPr>
            <w:r w:rsidRPr="000D5EDD">
              <w:rPr>
                <w:rFonts w:cs="Times New Roman"/>
                <w:color w:val="000000"/>
              </w:rPr>
              <w:t>Understory</w:t>
            </w:r>
          </w:p>
        </w:tc>
      </w:tr>
      <w:tr w:rsidR="000D5EDD" w:rsidRPr="00356BC0" w14:paraId="71040592"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6328FFB5" w14:textId="77777777" w:rsidR="000D5EDD" w:rsidRPr="000D5EDD" w:rsidRDefault="000D5EDD" w:rsidP="000D5EDD">
            <w:pPr>
              <w:spacing w:line="240" w:lineRule="auto"/>
              <w:rPr>
                <w:rFonts w:cs="Times New Roman"/>
                <w:color w:val="000000"/>
              </w:rPr>
            </w:pPr>
            <w:r w:rsidRPr="000D5EDD">
              <w:rPr>
                <w:rFonts w:cs="Times New Roman"/>
                <w:color w:val="000000"/>
              </w:rPr>
              <w:t>DSRB4</w:t>
            </w:r>
          </w:p>
        </w:tc>
        <w:tc>
          <w:tcPr>
            <w:tcW w:w="780" w:type="dxa"/>
            <w:tcBorders>
              <w:top w:val="nil"/>
              <w:left w:val="nil"/>
              <w:bottom w:val="nil"/>
              <w:right w:val="nil"/>
            </w:tcBorders>
            <w:shd w:val="clear" w:color="auto" w:fill="auto"/>
            <w:noWrap/>
            <w:vAlign w:val="bottom"/>
            <w:hideMark/>
          </w:tcPr>
          <w:p w14:paraId="36E6B133" w14:textId="77777777" w:rsidR="000D5EDD" w:rsidRPr="000D5EDD" w:rsidRDefault="000D5EDD" w:rsidP="000D5EDD">
            <w:pPr>
              <w:spacing w:line="240" w:lineRule="auto"/>
              <w:jc w:val="center"/>
              <w:rPr>
                <w:rFonts w:cs="Times New Roman"/>
                <w:color w:val="000000"/>
              </w:rPr>
            </w:pPr>
            <w:r w:rsidRPr="000D5EDD">
              <w:rPr>
                <w:rFonts w:cs="Times New Roman"/>
                <w:color w:val="000000"/>
              </w:rPr>
              <w:t>Left</w:t>
            </w:r>
          </w:p>
        </w:tc>
        <w:tc>
          <w:tcPr>
            <w:tcW w:w="1600" w:type="dxa"/>
            <w:tcBorders>
              <w:top w:val="nil"/>
              <w:left w:val="nil"/>
              <w:bottom w:val="nil"/>
              <w:right w:val="nil"/>
            </w:tcBorders>
            <w:shd w:val="clear" w:color="auto" w:fill="auto"/>
            <w:noWrap/>
            <w:vAlign w:val="bottom"/>
            <w:hideMark/>
          </w:tcPr>
          <w:p w14:paraId="4B28C153" w14:textId="77777777" w:rsidR="000D5EDD" w:rsidRPr="000D5EDD" w:rsidRDefault="000D5EDD" w:rsidP="000D5EDD">
            <w:pPr>
              <w:spacing w:line="240" w:lineRule="auto"/>
              <w:jc w:val="center"/>
              <w:rPr>
                <w:rFonts w:cs="Times New Roman"/>
                <w:color w:val="000000"/>
              </w:rPr>
            </w:pPr>
            <w:r w:rsidRPr="000D5EDD">
              <w:rPr>
                <w:rFonts w:cs="Times New Roman"/>
                <w:color w:val="000000"/>
              </w:rPr>
              <w:t>Danube</w:t>
            </w:r>
          </w:p>
        </w:tc>
        <w:tc>
          <w:tcPr>
            <w:tcW w:w="1180" w:type="dxa"/>
            <w:tcBorders>
              <w:top w:val="nil"/>
              <w:left w:val="nil"/>
              <w:bottom w:val="nil"/>
              <w:right w:val="nil"/>
            </w:tcBorders>
            <w:shd w:val="clear" w:color="auto" w:fill="auto"/>
            <w:noWrap/>
            <w:vAlign w:val="bottom"/>
            <w:hideMark/>
          </w:tcPr>
          <w:p w14:paraId="758D7826" w14:textId="77777777" w:rsidR="000D5EDD" w:rsidRPr="000D5EDD" w:rsidRDefault="000D5EDD" w:rsidP="000D5EDD">
            <w:pPr>
              <w:spacing w:line="240" w:lineRule="auto"/>
              <w:jc w:val="center"/>
              <w:rPr>
                <w:rFonts w:cs="Times New Roman"/>
                <w:color w:val="000000"/>
              </w:rPr>
            </w:pPr>
            <w:r w:rsidRPr="000D5EDD">
              <w:rPr>
                <w:rFonts w:cs="Times New Roman"/>
                <w:color w:val="000000"/>
              </w:rPr>
              <w:t>400</w:t>
            </w:r>
          </w:p>
        </w:tc>
        <w:tc>
          <w:tcPr>
            <w:tcW w:w="1000" w:type="dxa"/>
            <w:tcBorders>
              <w:top w:val="nil"/>
              <w:left w:val="nil"/>
              <w:bottom w:val="nil"/>
              <w:right w:val="nil"/>
            </w:tcBorders>
            <w:shd w:val="clear" w:color="auto" w:fill="auto"/>
            <w:noWrap/>
            <w:vAlign w:val="bottom"/>
            <w:hideMark/>
          </w:tcPr>
          <w:p w14:paraId="4F473254" w14:textId="77777777" w:rsidR="000D5EDD" w:rsidRPr="000D5EDD" w:rsidRDefault="000D5EDD" w:rsidP="000D5EDD">
            <w:pPr>
              <w:spacing w:line="240" w:lineRule="auto"/>
              <w:jc w:val="center"/>
              <w:rPr>
                <w:rFonts w:cs="Times New Roman"/>
                <w:color w:val="000000"/>
              </w:rPr>
            </w:pPr>
            <w:r w:rsidRPr="000D5EDD">
              <w:rPr>
                <w:rFonts w:cs="Times New Roman"/>
                <w:color w:val="000000"/>
              </w:rPr>
              <w:t>7+</w:t>
            </w:r>
          </w:p>
        </w:tc>
        <w:tc>
          <w:tcPr>
            <w:tcW w:w="1980" w:type="dxa"/>
            <w:tcBorders>
              <w:top w:val="nil"/>
              <w:left w:val="nil"/>
              <w:bottom w:val="nil"/>
              <w:right w:val="nil"/>
            </w:tcBorders>
            <w:shd w:val="clear" w:color="auto" w:fill="auto"/>
            <w:noWrap/>
            <w:vAlign w:val="bottom"/>
            <w:hideMark/>
          </w:tcPr>
          <w:p w14:paraId="7962A956" w14:textId="77777777" w:rsidR="000D5EDD" w:rsidRPr="000D5EDD" w:rsidRDefault="000D5EDD" w:rsidP="000D5EDD">
            <w:pPr>
              <w:spacing w:line="240" w:lineRule="auto"/>
              <w:jc w:val="center"/>
              <w:rPr>
                <w:rFonts w:cs="Times New Roman"/>
                <w:color w:val="000000"/>
              </w:rPr>
            </w:pPr>
            <w:r w:rsidRPr="000D5EDD">
              <w:rPr>
                <w:rFonts w:cs="Times New Roman"/>
                <w:color w:val="000000"/>
              </w:rPr>
              <w:t>Meandering</w:t>
            </w:r>
          </w:p>
        </w:tc>
        <w:tc>
          <w:tcPr>
            <w:tcW w:w="1220" w:type="dxa"/>
            <w:tcBorders>
              <w:top w:val="nil"/>
              <w:left w:val="nil"/>
              <w:bottom w:val="nil"/>
              <w:right w:val="nil"/>
            </w:tcBorders>
            <w:shd w:val="clear" w:color="auto" w:fill="auto"/>
            <w:noWrap/>
            <w:vAlign w:val="bottom"/>
            <w:hideMark/>
          </w:tcPr>
          <w:p w14:paraId="59074CDD" w14:textId="77777777" w:rsidR="000D5EDD" w:rsidRPr="000D5EDD" w:rsidRDefault="000D5EDD" w:rsidP="000D5EDD">
            <w:pPr>
              <w:spacing w:line="240" w:lineRule="auto"/>
              <w:jc w:val="center"/>
              <w:rPr>
                <w:rFonts w:cs="Times New Roman"/>
                <w:color w:val="000000"/>
              </w:rPr>
            </w:pPr>
            <w:r w:rsidRPr="000D5EDD">
              <w:rPr>
                <w:rFonts w:cs="Times New Roman"/>
                <w:color w:val="000000"/>
              </w:rPr>
              <w:t>Terrace</w:t>
            </w:r>
          </w:p>
        </w:tc>
        <w:tc>
          <w:tcPr>
            <w:tcW w:w="1480" w:type="dxa"/>
            <w:tcBorders>
              <w:top w:val="nil"/>
              <w:left w:val="nil"/>
              <w:bottom w:val="nil"/>
              <w:right w:val="nil"/>
            </w:tcBorders>
            <w:shd w:val="clear" w:color="auto" w:fill="auto"/>
            <w:noWrap/>
            <w:vAlign w:val="bottom"/>
            <w:hideMark/>
          </w:tcPr>
          <w:p w14:paraId="081CA79C" w14:textId="77777777" w:rsidR="000D5EDD" w:rsidRPr="000D5EDD" w:rsidRDefault="000D5EDD" w:rsidP="000D5EDD">
            <w:pPr>
              <w:spacing w:line="240" w:lineRule="auto"/>
              <w:jc w:val="center"/>
              <w:rPr>
                <w:rFonts w:cs="Times New Roman"/>
                <w:color w:val="000000"/>
              </w:rPr>
            </w:pPr>
            <w:r w:rsidRPr="000D5EDD">
              <w:rPr>
                <w:rFonts w:cs="Times New Roman"/>
                <w:color w:val="000000"/>
              </w:rPr>
              <w:t>Understory</w:t>
            </w:r>
          </w:p>
        </w:tc>
        <w:tc>
          <w:tcPr>
            <w:tcW w:w="1500" w:type="dxa"/>
            <w:tcBorders>
              <w:top w:val="nil"/>
              <w:left w:val="nil"/>
              <w:bottom w:val="nil"/>
              <w:right w:val="nil"/>
            </w:tcBorders>
            <w:shd w:val="clear" w:color="auto" w:fill="auto"/>
            <w:noWrap/>
            <w:vAlign w:val="bottom"/>
            <w:hideMark/>
          </w:tcPr>
          <w:p w14:paraId="4E56BFAC"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r>
      <w:tr w:rsidR="000D5EDD" w:rsidRPr="00356BC0" w14:paraId="6CBCDF10"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425694F2" w14:textId="77777777" w:rsidR="000D5EDD" w:rsidRPr="000D5EDD" w:rsidRDefault="000D5EDD" w:rsidP="000D5EDD">
            <w:pPr>
              <w:spacing w:line="240" w:lineRule="auto"/>
              <w:rPr>
                <w:rFonts w:cs="Times New Roman"/>
                <w:color w:val="000000"/>
              </w:rPr>
            </w:pPr>
            <w:r w:rsidRPr="000D5EDD">
              <w:rPr>
                <w:rFonts w:cs="Times New Roman"/>
                <w:color w:val="000000"/>
              </w:rPr>
              <w:t>DANU1</w:t>
            </w:r>
          </w:p>
        </w:tc>
        <w:tc>
          <w:tcPr>
            <w:tcW w:w="780" w:type="dxa"/>
            <w:tcBorders>
              <w:top w:val="nil"/>
              <w:left w:val="nil"/>
              <w:bottom w:val="nil"/>
              <w:right w:val="nil"/>
            </w:tcBorders>
            <w:shd w:val="clear" w:color="auto" w:fill="auto"/>
            <w:noWrap/>
            <w:vAlign w:val="bottom"/>
            <w:hideMark/>
          </w:tcPr>
          <w:p w14:paraId="0E9CD8C4" w14:textId="77777777" w:rsidR="000D5EDD" w:rsidRPr="000D5EDD" w:rsidRDefault="000D5EDD" w:rsidP="000D5EDD">
            <w:pPr>
              <w:spacing w:line="240" w:lineRule="auto"/>
              <w:jc w:val="center"/>
              <w:rPr>
                <w:rFonts w:cs="Times New Roman"/>
                <w:color w:val="000000"/>
              </w:rPr>
            </w:pPr>
            <w:r w:rsidRPr="000D5EDD">
              <w:rPr>
                <w:rFonts w:cs="Times New Roman"/>
                <w:color w:val="000000"/>
              </w:rPr>
              <w:t>Right</w:t>
            </w:r>
          </w:p>
        </w:tc>
        <w:tc>
          <w:tcPr>
            <w:tcW w:w="1600" w:type="dxa"/>
            <w:tcBorders>
              <w:top w:val="nil"/>
              <w:left w:val="nil"/>
              <w:bottom w:val="nil"/>
              <w:right w:val="nil"/>
            </w:tcBorders>
            <w:shd w:val="clear" w:color="auto" w:fill="auto"/>
            <w:noWrap/>
            <w:vAlign w:val="bottom"/>
            <w:hideMark/>
          </w:tcPr>
          <w:p w14:paraId="32348A4E" w14:textId="77777777" w:rsidR="000D5EDD" w:rsidRPr="000D5EDD" w:rsidRDefault="000D5EDD" w:rsidP="000D5EDD">
            <w:pPr>
              <w:spacing w:line="240" w:lineRule="auto"/>
              <w:jc w:val="center"/>
              <w:rPr>
                <w:rFonts w:cs="Times New Roman"/>
                <w:color w:val="000000"/>
              </w:rPr>
            </w:pPr>
            <w:r w:rsidRPr="000D5EDD">
              <w:rPr>
                <w:rFonts w:cs="Times New Roman"/>
                <w:color w:val="000000"/>
              </w:rPr>
              <w:t>Danube</w:t>
            </w:r>
          </w:p>
        </w:tc>
        <w:tc>
          <w:tcPr>
            <w:tcW w:w="1180" w:type="dxa"/>
            <w:tcBorders>
              <w:top w:val="nil"/>
              <w:left w:val="nil"/>
              <w:bottom w:val="nil"/>
              <w:right w:val="nil"/>
            </w:tcBorders>
            <w:shd w:val="clear" w:color="auto" w:fill="auto"/>
            <w:noWrap/>
            <w:vAlign w:val="bottom"/>
            <w:hideMark/>
          </w:tcPr>
          <w:p w14:paraId="24AAA788" w14:textId="77777777" w:rsidR="000D5EDD" w:rsidRPr="000D5EDD" w:rsidRDefault="000D5EDD" w:rsidP="000D5EDD">
            <w:pPr>
              <w:spacing w:line="240" w:lineRule="auto"/>
              <w:jc w:val="center"/>
              <w:rPr>
                <w:rFonts w:cs="Times New Roman"/>
                <w:color w:val="000000"/>
              </w:rPr>
            </w:pPr>
            <w:r w:rsidRPr="000D5EDD">
              <w:rPr>
                <w:rFonts w:cs="Times New Roman"/>
                <w:color w:val="000000"/>
              </w:rPr>
              <w:t>450</w:t>
            </w:r>
          </w:p>
        </w:tc>
        <w:tc>
          <w:tcPr>
            <w:tcW w:w="1000" w:type="dxa"/>
            <w:tcBorders>
              <w:top w:val="nil"/>
              <w:left w:val="nil"/>
              <w:bottom w:val="nil"/>
              <w:right w:val="nil"/>
            </w:tcBorders>
            <w:shd w:val="clear" w:color="auto" w:fill="auto"/>
            <w:noWrap/>
            <w:vAlign w:val="bottom"/>
            <w:hideMark/>
          </w:tcPr>
          <w:p w14:paraId="41E9D40A" w14:textId="77777777" w:rsidR="000D5EDD" w:rsidRPr="000D5EDD" w:rsidRDefault="000D5EDD" w:rsidP="000D5EDD">
            <w:pPr>
              <w:spacing w:line="240" w:lineRule="auto"/>
              <w:jc w:val="center"/>
              <w:rPr>
                <w:rFonts w:cs="Times New Roman"/>
                <w:color w:val="000000"/>
              </w:rPr>
            </w:pPr>
            <w:r w:rsidRPr="000D5EDD">
              <w:rPr>
                <w:rFonts w:cs="Times New Roman"/>
                <w:color w:val="000000"/>
              </w:rPr>
              <w:t>7+</w:t>
            </w:r>
          </w:p>
        </w:tc>
        <w:tc>
          <w:tcPr>
            <w:tcW w:w="1980" w:type="dxa"/>
            <w:tcBorders>
              <w:top w:val="nil"/>
              <w:left w:val="nil"/>
              <w:bottom w:val="nil"/>
              <w:right w:val="nil"/>
            </w:tcBorders>
            <w:shd w:val="clear" w:color="auto" w:fill="auto"/>
            <w:noWrap/>
            <w:vAlign w:val="bottom"/>
            <w:hideMark/>
          </w:tcPr>
          <w:p w14:paraId="42784FFC" w14:textId="77777777" w:rsidR="000D5EDD" w:rsidRPr="000D5EDD" w:rsidRDefault="000D5EDD" w:rsidP="000D5EDD">
            <w:pPr>
              <w:spacing w:line="240" w:lineRule="auto"/>
              <w:jc w:val="center"/>
              <w:rPr>
                <w:rFonts w:cs="Times New Roman"/>
                <w:color w:val="000000"/>
              </w:rPr>
            </w:pPr>
            <w:r w:rsidRPr="000D5EDD">
              <w:rPr>
                <w:rFonts w:cs="Times New Roman"/>
                <w:color w:val="000000"/>
              </w:rPr>
              <w:t>Point bars</w:t>
            </w:r>
          </w:p>
        </w:tc>
        <w:tc>
          <w:tcPr>
            <w:tcW w:w="1220" w:type="dxa"/>
            <w:tcBorders>
              <w:top w:val="nil"/>
              <w:left w:val="nil"/>
              <w:bottom w:val="nil"/>
              <w:right w:val="nil"/>
            </w:tcBorders>
            <w:shd w:val="clear" w:color="auto" w:fill="auto"/>
            <w:noWrap/>
            <w:vAlign w:val="bottom"/>
            <w:hideMark/>
          </w:tcPr>
          <w:p w14:paraId="1CA153E9" w14:textId="77777777" w:rsidR="000D5EDD" w:rsidRPr="000D5EDD" w:rsidRDefault="000D5EDD" w:rsidP="000D5EDD">
            <w:pPr>
              <w:spacing w:line="240" w:lineRule="auto"/>
              <w:jc w:val="center"/>
              <w:rPr>
                <w:rFonts w:cs="Times New Roman"/>
                <w:color w:val="000000"/>
              </w:rPr>
            </w:pPr>
            <w:r w:rsidRPr="000D5EDD">
              <w:rPr>
                <w:rFonts w:cs="Times New Roman"/>
                <w:color w:val="000000"/>
              </w:rPr>
              <w:t>Gradual</w:t>
            </w:r>
          </w:p>
        </w:tc>
        <w:tc>
          <w:tcPr>
            <w:tcW w:w="1480" w:type="dxa"/>
            <w:tcBorders>
              <w:top w:val="nil"/>
              <w:left w:val="nil"/>
              <w:bottom w:val="nil"/>
              <w:right w:val="nil"/>
            </w:tcBorders>
            <w:shd w:val="clear" w:color="auto" w:fill="auto"/>
            <w:noWrap/>
            <w:vAlign w:val="bottom"/>
            <w:hideMark/>
          </w:tcPr>
          <w:p w14:paraId="741CD18E" w14:textId="77777777" w:rsidR="000D5EDD" w:rsidRPr="000D5EDD" w:rsidRDefault="000D5EDD" w:rsidP="000D5EDD">
            <w:pPr>
              <w:spacing w:line="240" w:lineRule="auto"/>
              <w:jc w:val="center"/>
              <w:rPr>
                <w:rFonts w:cs="Times New Roman"/>
                <w:color w:val="000000"/>
              </w:rPr>
            </w:pPr>
            <w:r w:rsidRPr="000D5EDD">
              <w:rPr>
                <w:rFonts w:cs="Times New Roman"/>
                <w:color w:val="000000"/>
              </w:rPr>
              <w:t>Barren</w:t>
            </w:r>
          </w:p>
        </w:tc>
        <w:tc>
          <w:tcPr>
            <w:tcW w:w="1500" w:type="dxa"/>
            <w:tcBorders>
              <w:top w:val="nil"/>
              <w:left w:val="nil"/>
              <w:bottom w:val="nil"/>
              <w:right w:val="nil"/>
            </w:tcBorders>
            <w:shd w:val="clear" w:color="auto" w:fill="auto"/>
            <w:noWrap/>
            <w:vAlign w:val="bottom"/>
            <w:hideMark/>
          </w:tcPr>
          <w:p w14:paraId="10A03278"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r>
      <w:tr w:rsidR="000D5EDD" w:rsidRPr="00356BC0" w14:paraId="6CEC153F"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24C64EDE" w14:textId="77777777" w:rsidR="000D5EDD" w:rsidRPr="000D5EDD" w:rsidRDefault="000D5EDD" w:rsidP="000D5EDD">
            <w:pPr>
              <w:spacing w:line="240" w:lineRule="auto"/>
              <w:rPr>
                <w:rFonts w:cs="Times New Roman"/>
                <w:color w:val="000000"/>
              </w:rPr>
            </w:pPr>
            <w:r w:rsidRPr="000D5EDD">
              <w:rPr>
                <w:rFonts w:cs="Times New Roman"/>
                <w:color w:val="000000"/>
              </w:rPr>
              <w:t>DANU2</w:t>
            </w:r>
          </w:p>
        </w:tc>
        <w:tc>
          <w:tcPr>
            <w:tcW w:w="780" w:type="dxa"/>
            <w:tcBorders>
              <w:top w:val="nil"/>
              <w:left w:val="nil"/>
              <w:bottom w:val="nil"/>
              <w:right w:val="nil"/>
            </w:tcBorders>
            <w:shd w:val="clear" w:color="auto" w:fill="auto"/>
            <w:noWrap/>
            <w:vAlign w:val="bottom"/>
            <w:hideMark/>
          </w:tcPr>
          <w:p w14:paraId="66CC5D68" w14:textId="77777777" w:rsidR="000D5EDD" w:rsidRPr="000D5EDD" w:rsidRDefault="000D5EDD" w:rsidP="000D5EDD">
            <w:pPr>
              <w:spacing w:line="240" w:lineRule="auto"/>
              <w:jc w:val="center"/>
              <w:rPr>
                <w:rFonts w:cs="Times New Roman"/>
                <w:color w:val="000000"/>
              </w:rPr>
            </w:pPr>
            <w:r w:rsidRPr="000D5EDD">
              <w:rPr>
                <w:rFonts w:cs="Times New Roman"/>
                <w:color w:val="000000"/>
              </w:rPr>
              <w:t>Right</w:t>
            </w:r>
          </w:p>
        </w:tc>
        <w:tc>
          <w:tcPr>
            <w:tcW w:w="1600" w:type="dxa"/>
            <w:tcBorders>
              <w:top w:val="nil"/>
              <w:left w:val="nil"/>
              <w:bottom w:val="nil"/>
              <w:right w:val="nil"/>
            </w:tcBorders>
            <w:shd w:val="clear" w:color="auto" w:fill="auto"/>
            <w:noWrap/>
            <w:vAlign w:val="bottom"/>
            <w:hideMark/>
          </w:tcPr>
          <w:p w14:paraId="492858EA" w14:textId="77777777" w:rsidR="000D5EDD" w:rsidRPr="000D5EDD" w:rsidRDefault="000D5EDD" w:rsidP="000D5EDD">
            <w:pPr>
              <w:spacing w:line="240" w:lineRule="auto"/>
              <w:jc w:val="center"/>
              <w:rPr>
                <w:rFonts w:cs="Times New Roman"/>
                <w:color w:val="000000"/>
              </w:rPr>
            </w:pPr>
            <w:r w:rsidRPr="000D5EDD">
              <w:rPr>
                <w:rFonts w:cs="Times New Roman"/>
                <w:color w:val="000000"/>
              </w:rPr>
              <w:t>Danube</w:t>
            </w:r>
          </w:p>
        </w:tc>
        <w:tc>
          <w:tcPr>
            <w:tcW w:w="1180" w:type="dxa"/>
            <w:tcBorders>
              <w:top w:val="nil"/>
              <w:left w:val="nil"/>
              <w:bottom w:val="nil"/>
              <w:right w:val="nil"/>
            </w:tcBorders>
            <w:shd w:val="clear" w:color="auto" w:fill="auto"/>
            <w:noWrap/>
            <w:vAlign w:val="bottom"/>
            <w:hideMark/>
          </w:tcPr>
          <w:p w14:paraId="2BE7E5B2" w14:textId="77777777" w:rsidR="000D5EDD" w:rsidRPr="000D5EDD" w:rsidRDefault="000D5EDD" w:rsidP="000D5EDD">
            <w:pPr>
              <w:spacing w:line="240" w:lineRule="auto"/>
              <w:jc w:val="center"/>
              <w:rPr>
                <w:rFonts w:cs="Times New Roman"/>
                <w:color w:val="000000"/>
              </w:rPr>
            </w:pPr>
            <w:r w:rsidRPr="000D5EDD">
              <w:rPr>
                <w:rFonts w:cs="Times New Roman"/>
                <w:color w:val="000000"/>
              </w:rPr>
              <w:t>450</w:t>
            </w:r>
          </w:p>
        </w:tc>
        <w:tc>
          <w:tcPr>
            <w:tcW w:w="1000" w:type="dxa"/>
            <w:tcBorders>
              <w:top w:val="nil"/>
              <w:left w:val="nil"/>
              <w:bottom w:val="nil"/>
              <w:right w:val="nil"/>
            </w:tcBorders>
            <w:shd w:val="clear" w:color="auto" w:fill="auto"/>
            <w:noWrap/>
            <w:vAlign w:val="bottom"/>
            <w:hideMark/>
          </w:tcPr>
          <w:p w14:paraId="7A63AB96" w14:textId="77777777" w:rsidR="000D5EDD" w:rsidRPr="000D5EDD" w:rsidRDefault="000D5EDD" w:rsidP="000D5EDD">
            <w:pPr>
              <w:spacing w:line="240" w:lineRule="auto"/>
              <w:jc w:val="center"/>
              <w:rPr>
                <w:rFonts w:cs="Times New Roman"/>
                <w:color w:val="000000"/>
              </w:rPr>
            </w:pPr>
            <w:r w:rsidRPr="000D5EDD">
              <w:rPr>
                <w:rFonts w:cs="Times New Roman"/>
                <w:color w:val="000000"/>
              </w:rPr>
              <w:t>7+</w:t>
            </w:r>
          </w:p>
        </w:tc>
        <w:tc>
          <w:tcPr>
            <w:tcW w:w="1980" w:type="dxa"/>
            <w:tcBorders>
              <w:top w:val="nil"/>
              <w:left w:val="nil"/>
              <w:bottom w:val="nil"/>
              <w:right w:val="nil"/>
            </w:tcBorders>
            <w:shd w:val="clear" w:color="auto" w:fill="auto"/>
            <w:noWrap/>
            <w:vAlign w:val="bottom"/>
            <w:hideMark/>
          </w:tcPr>
          <w:p w14:paraId="5CBA9619" w14:textId="77777777" w:rsidR="000D5EDD" w:rsidRPr="000D5EDD" w:rsidRDefault="000D5EDD" w:rsidP="000D5EDD">
            <w:pPr>
              <w:spacing w:line="240" w:lineRule="auto"/>
              <w:jc w:val="center"/>
              <w:rPr>
                <w:rFonts w:cs="Times New Roman"/>
                <w:color w:val="000000"/>
              </w:rPr>
            </w:pPr>
            <w:r w:rsidRPr="000D5EDD">
              <w:rPr>
                <w:rFonts w:cs="Times New Roman"/>
                <w:color w:val="000000"/>
              </w:rPr>
              <w:t>Point bars</w:t>
            </w:r>
          </w:p>
        </w:tc>
        <w:tc>
          <w:tcPr>
            <w:tcW w:w="1220" w:type="dxa"/>
            <w:tcBorders>
              <w:top w:val="nil"/>
              <w:left w:val="nil"/>
              <w:bottom w:val="nil"/>
              <w:right w:val="nil"/>
            </w:tcBorders>
            <w:shd w:val="clear" w:color="auto" w:fill="auto"/>
            <w:noWrap/>
            <w:vAlign w:val="bottom"/>
            <w:hideMark/>
          </w:tcPr>
          <w:p w14:paraId="7D1D199D" w14:textId="77777777" w:rsidR="000D5EDD" w:rsidRPr="000D5EDD" w:rsidRDefault="000D5EDD" w:rsidP="000D5EDD">
            <w:pPr>
              <w:spacing w:line="240" w:lineRule="auto"/>
              <w:jc w:val="center"/>
              <w:rPr>
                <w:rFonts w:cs="Times New Roman"/>
                <w:color w:val="000000"/>
              </w:rPr>
            </w:pPr>
            <w:r w:rsidRPr="000D5EDD">
              <w:rPr>
                <w:rFonts w:cs="Times New Roman"/>
                <w:color w:val="000000"/>
              </w:rPr>
              <w:t>Levee</w:t>
            </w:r>
          </w:p>
        </w:tc>
        <w:tc>
          <w:tcPr>
            <w:tcW w:w="1480" w:type="dxa"/>
            <w:tcBorders>
              <w:top w:val="nil"/>
              <w:left w:val="nil"/>
              <w:bottom w:val="nil"/>
              <w:right w:val="nil"/>
            </w:tcBorders>
            <w:shd w:val="clear" w:color="auto" w:fill="auto"/>
            <w:noWrap/>
            <w:vAlign w:val="bottom"/>
            <w:hideMark/>
          </w:tcPr>
          <w:p w14:paraId="606CA8C0" w14:textId="77777777" w:rsidR="000D5EDD" w:rsidRPr="000D5EDD" w:rsidRDefault="000D5EDD" w:rsidP="000D5EDD">
            <w:pPr>
              <w:spacing w:line="240" w:lineRule="auto"/>
              <w:jc w:val="center"/>
              <w:rPr>
                <w:rFonts w:cs="Times New Roman"/>
                <w:color w:val="000000"/>
              </w:rPr>
            </w:pPr>
            <w:r w:rsidRPr="000D5EDD">
              <w:rPr>
                <w:rFonts w:cs="Times New Roman"/>
                <w:color w:val="000000"/>
              </w:rPr>
              <w:t>Barren</w:t>
            </w:r>
          </w:p>
        </w:tc>
        <w:tc>
          <w:tcPr>
            <w:tcW w:w="1500" w:type="dxa"/>
            <w:tcBorders>
              <w:top w:val="nil"/>
              <w:left w:val="nil"/>
              <w:bottom w:val="nil"/>
              <w:right w:val="nil"/>
            </w:tcBorders>
            <w:shd w:val="clear" w:color="auto" w:fill="auto"/>
            <w:noWrap/>
            <w:vAlign w:val="bottom"/>
            <w:hideMark/>
          </w:tcPr>
          <w:p w14:paraId="4392AC62"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r>
      <w:tr w:rsidR="000D5EDD" w:rsidRPr="00356BC0" w14:paraId="7C630B46"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37F81670" w14:textId="77777777" w:rsidR="000D5EDD" w:rsidRPr="000D5EDD" w:rsidRDefault="000D5EDD" w:rsidP="000D5EDD">
            <w:pPr>
              <w:spacing w:line="240" w:lineRule="auto"/>
              <w:rPr>
                <w:rFonts w:cs="Times New Roman"/>
                <w:color w:val="000000"/>
              </w:rPr>
            </w:pPr>
            <w:r w:rsidRPr="000D5EDD">
              <w:rPr>
                <w:rFonts w:cs="Times New Roman"/>
                <w:color w:val="000000"/>
              </w:rPr>
              <w:t>SAVA1</w:t>
            </w:r>
          </w:p>
        </w:tc>
        <w:tc>
          <w:tcPr>
            <w:tcW w:w="780" w:type="dxa"/>
            <w:tcBorders>
              <w:top w:val="nil"/>
              <w:left w:val="nil"/>
              <w:bottom w:val="nil"/>
              <w:right w:val="nil"/>
            </w:tcBorders>
            <w:shd w:val="clear" w:color="auto" w:fill="auto"/>
            <w:noWrap/>
            <w:vAlign w:val="bottom"/>
            <w:hideMark/>
          </w:tcPr>
          <w:p w14:paraId="4381869A" w14:textId="77777777" w:rsidR="000D5EDD" w:rsidRPr="000D5EDD" w:rsidRDefault="000D5EDD" w:rsidP="000D5EDD">
            <w:pPr>
              <w:spacing w:line="240" w:lineRule="auto"/>
              <w:jc w:val="center"/>
              <w:rPr>
                <w:rFonts w:cs="Times New Roman"/>
                <w:color w:val="000000"/>
              </w:rPr>
            </w:pPr>
            <w:r w:rsidRPr="000D5EDD">
              <w:rPr>
                <w:rFonts w:cs="Times New Roman"/>
                <w:color w:val="000000"/>
              </w:rPr>
              <w:t>Left</w:t>
            </w:r>
          </w:p>
        </w:tc>
        <w:tc>
          <w:tcPr>
            <w:tcW w:w="1600" w:type="dxa"/>
            <w:tcBorders>
              <w:top w:val="nil"/>
              <w:left w:val="nil"/>
              <w:bottom w:val="nil"/>
              <w:right w:val="nil"/>
            </w:tcBorders>
            <w:shd w:val="clear" w:color="auto" w:fill="auto"/>
            <w:noWrap/>
            <w:vAlign w:val="bottom"/>
            <w:hideMark/>
          </w:tcPr>
          <w:p w14:paraId="5B159976" w14:textId="77777777" w:rsidR="000D5EDD" w:rsidRPr="000D5EDD" w:rsidRDefault="000D5EDD" w:rsidP="000D5EDD">
            <w:pPr>
              <w:spacing w:line="240" w:lineRule="auto"/>
              <w:jc w:val="center"/>
              <w:rPr>
                <w:rFonts w:cs="Times New Roman"/>
                <w:color w:val="000000"/>
              </w:rPr>
            </w:pPr>
            <w:r w:rsidRPr="000D5EDD">
              <w:rPr>
                <w:rFonts w:cs="Times New Roman"/>
                <w:color w:val="000000"/>
              </w:rPr>
              <w:t>Danube</w:t>
            </w:r>
          </w:p>
        </w:tc>
        <w:tc>
          <w:tcPr>
            <w:tcW w:w="1180" w:type="dxa"/>
            <w:tcBorders>
              <w:top w:val="nil"/>
              <w:left w:val="nil"/>
              <w:bottom w:val="nil"/>
              <w:right w:val="nil"/>
            </w:tcBorders>
            <w:shd w:val="clear" w:color="auto" w:fill="auto"/>
            <w:noWrap/>
            <w:vAlign w:val="bottom"/>
            <w:hideMark/>
          </w:tcPr>
          <w:p w14:paraId="66AD23B3" w14:textId="77777777" w:rsidR="000D5EDD" w:rsidRPr="000D5EDD" w:rsidRDefault="000D5EDD" w:rsidP="000D5EDD">
            <w:pPr>
              <w:spacing w:line="240" w:lineRule="auto"/>
              <w:jc w:val="center"/>
              <w:rPr>
                <w:rFonts w:cs="Times New Roman"/>
                <w:color w:val="000000"/>
              </w:rPr>
            </w:pPr>
            <w:r w:rsidRPr="000D5EDD">
              <w:rPr>
                <w:rFonts w:cs="Times New Roman"/>
                <w:color w:val="000000"/>
              </w:rPr>
              <w:t>450</w:t>
            </w:r>
          </w:p>
        </w:tc>
        <w:tc>
          <w:tcPr>
            <w:tcW w:w="1000" w:type="dxa"/>
            <w:tcBorders>
              <w:top w:val="nil"/>
              <w:left w:val="nil"/>
              <w:bottom w:val="nil"/>
              <w:right w:val="nil"/>
            </w:tcBorders>
            <w:shd w:val="clear" w:color="auto" w:fill="auto"/>
            <w:noWrap/>
            <w:vAlign w:val="bottom"/>
            <w:hideMark/>
          </w:tcPr>
          <w:p w14:paraId="1B3F7015" w14:textId="77777777" w:rsidR="000D5EDD" w:rsidRPr="000D5EDD" w:rsidRDefault="000D5EDD" w:rsidP="000D5EDD">
            <w:pPr>
              <w:spacing w:line="240" w:lineRule="auto"/>
              <w:jc w:val="center"/>
              <w:rPr>
                <w:rFonts w:cs="Times New Roman"/>
                <w:color w:val="000000"/>
              </w:rPr>
            </w:pPr>
            <w:r w:rsidRPr="000D5EDD">
              <w:rPr>
                <w:rFonts w:cs="Times New Roman"/>
                <w:color w:val="000000"/>
              </w:rPr>
              <w:t>7+</w:t>
            </w:r>
          </w:p>
        </w:tc>
        <w:tc>
          <w:tcPr>
            <w:tcW w:w="1980" w:type="dxa"/>
            <w:tcBorders>
              <w:top w:val="nil"/>
              <w:left w:val="nil"/>
              <w:bottom w:val="nil"/>
              <w:right w:val="nil"/>
            </w:tcBorders>
            <w:shd w:val="clear" w:color="auto" w:fill="auto"/>
            <w:noWrap/>
            <w:vAlign w:val="bottom"/>
            <w:hideMark/>
          </w:tcPr>
          <w:p w14:paraId="6BBB983D" w14:textId="77777777" w:rsidR="000D5EDD" w:rsidRPr="000D5EDD" w:rsidRDefault="000D5EDD" w:rsidP="000D5EDD">
            <w:pPr>
              <w:spacing w:line="240" w:lineRule="auto"/>
              <w:jc w:val="center"/>
              <w:rPr>
                <w:rFonts w:cs="Times New Roman"/>
                <w:color w:val="000000"/>
              </w:rPr>
            </w:pPr>
            <w:r w:rsidRPr="000D5EDD">
              <w:rPr>
                <w:rFonts w:cs="Times New Roman"/>
                <w:color w:val="000000"/>
              </w:rPr>
              <w:t>Meandering</w:t>
            </w:r>
          </w:p>
        </w:tc>
        <w:tc>
          <w:tcPr>
            <w:tcW w:w="1220" w:type="dxa"/>
            <w:tcBorders>
              <w:top w:val="nil"/>
              <w:left w:val="nil"/>
              <w:bottom w:val="nil"/>
              <w:right w:val="nil"/>
            </w:tcBorders>
            <w:shd w:val="clear" w:color="auto" w:fill="auto"/>
            <w:noWrap/>
            <w:vAlign w:val="bottom"/>
            <w:hideMark/>
          </w:tcPr>
          <w:p w14:paraId="16CC485C" w14:textId="77777777" w:rsidR="000D5EDD" w:rsidRPr="000D5EDD" w:rsidRDefault="000D5EDD" w:rsidP="000D5EDD">
            <w:pPr>
              <w:spacing w:line="240" w:lineRule="auto"/>
              <w:jc w:val="center"/>
              <w:rPr>
                <w:rFonts w:cs="Times New Roman"/>
                <w:color w:val="000000"/>
              </w:rPr>
            </w:pPr>
            <w:r w:rsidRPr="000D5EDD">
              <w:rPr>
                <w:rFonts w:cs="Times New Roman"/>
                <w:color w:val="000000"/>
              </w:rPr>
              <w:t>Gradual</w:t>
            </w:r>
          </w:p>
        </w:tc>
        <w:tc>
          <w:tcPr>
            <w:tcW w:w="1480" w:type="dxa"/>
            <w:tcBorders>
              <w:top w:val="nil"/>
              <w:left w:val="nil"/>
              <w:bottom w:val="nil"/>
              <w:right w:val="nil"/>
            </w:tcBorders>
            <w:shd w:val="clear" w:color="auto" w:fill="auto"/>
            <w:noWrap/>
            <w:vAlign w:val="bottom"/>
            <w:hideMark/>
          </w:tcPr>
          <w:p w14:paraId="3600AFFD"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c>
          <w:tcPr>
            <w:tcW w:w="1500" w:type="dxa"/>
            <w:tcBorders>
              <w:top w:val="nil"/>
              <w:left w:val="nil"/>
              <w:bottom w:val="nil"/>
              <w:right w:val="nil"/>
            </w:tcBorders>
            <w:shd w:val="clear" w:color="auto" w:fill="auto"/>
            <w:noWrap/>
            <w:vAlign w:val="bottom"/>
            <w:hideMark/>
          </w:tcPr>
          <w:p w14:paraId="536C4A16"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r>
      <w:tr w:rsidR="000D5EDD" w:rsidRPr="00356BC0" w14:paraId="1C871B90"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7EB48219" w14:textId="77777777" w:rsidR="000D5EDD" w:rsidRPr="000D5EDD" w:rsidRDefault="000D5EDD" w:rsidP="000D5EDD">
            <w:pPr>
              <w:spacing w:line="240" w:lineRule="auto"/>
              <w:rPr>
                <w:rFonts w:cs="Times New Roman"/>
                <w:color w:val="000000"/>
              </w:rPr>
            </w:pPr>
            <w:r w:rsidRPr="000D5EDD">
              <w:rPr>
                <w:rFonts w:cs="Times New Roman"/>
                <w:color w:val="000000"/>
              </w:rPr>
              <w:t>DFOR1</w:t>
            </w:r>
          </w:p>
        </w:tc>
        <w:tc>
          <w:tcPr>
            <w:tcW w:w="780" w:type="dxa"/>
            <w:tcBorders>
              <w:top w:val="nil"/>
              <w:left w:val="nil"/>
              <w:bottom w:val="nil"/>
              <w:right w:val="nil"/>
            </w:tcBorders>
            <w:shd w:val="clear" w:color="auto" w:fill="auto"/>
            <w:noWrap/>
            <w:vAlign w:val="bottom"/>
            <w:hideMark/>
          </w:tcPr>
          <w:p w14:paraId="6DEFFB15" w14:textId="77777777" w:rsidR="000D5EDD" w:rsidRPr="000D5EDD" w:rsidRDefault="000D5EDD" w:rsidP="000D5EDD">
            <w:pPr>
              <w:spacing w:line="240" w:lineRule="auto"/>
              <w:jc w:val="center"/>
              <w:rPr>
                <w:rFonts w:cs="Times New Roman"/>
                <w:color w:val="000000"/>
              </w:rPr>
            </w:pPr>
            <w:r w:rsidRPr="000D5EDD">
              <w:rPr>
                <w:rFonts w:cs="Times New Roman"/>
                <w:color w:val="000000"/>
              </w:rPr>
              <w:t>Right</w:t>
            </w:r>
          </w:p>
        </w:tc>
        <w:tc>
          <w:tcPr>
            <w:tcW w:w="1600" w:type="dxa"/>
            <w:tcBorders>
              <w:top w:val="nil"/>
              <w:left w:val="nil"/>
              <w:bottom w:val="nil"/>
              <w:right w:val="nil"/>
            </w:tcBorders>
            <w:shd w:val="clear" w:color="auto" w:fill="auto"/>
            <w:noWrap/>
            <w:vAlign w:val="bottom"/>
            <w:hideMark/>
          </w:tcPr>
          <w:p w14:paraId="2A80342A" w14:textId="77777777" w:rsidR="000D5EDD" w:rsidRPr="000D5EDD" w:rsidRDefault="000D5EDD" w:rsidP="000D5EDD">
            <w:pPr>
              <w:spacing w:line="240" w:lineRule="auto"/>
              <w:jc w:val="center"/>
              <w:rPr>
                <w:rFonts w:cs="Times New Roman"/>
                <w:color w:val="000000"/>
              </w:rPr>
            </w:pPr>
            <w:r w:rsidRPr="000D5EDD">
              <w:rPr>
                <w:rFonts w:cs="Times New Roman"/>
                <w:color w:val="000000"/>
              </w:rPr>
              <w:t>Danube</w:t>
            </w:r>
          </w:p>
        </w:tc>
        <w:tc>
          <w:tcPr>
            <w:tcW w:w="1180" w:type="dxa"/>
            <w:tcBorders>
              <w:top w:val="nil"/>
              <w:left w:val="nil"/>
              <w:bottom w:val="nil"/>
              <w:right w:val="nil"/>
            </w:tcBorders>
            <w:shd w:val="clear" w:color="auto" w:fill="auto"/>
            <w:noWrap/>
            <w:vAlign w:val="bottom"/>
            <w:hideMark/>
          </w:tcPr>
          <w:p w14:paraId="135DF984" w14:textId="77777777" w:rsidR="000D5EDD" w:rsidRPr="000D5EDD" w:rsidRDefault="000D5EDD" w:rsidP="000D5EDD">
            <w:pPr>
              <w:spacing w:line="240" w:lineRule="auto"/>
              <w:jc w:val="center"/>
              <w:rPr>
                <w:rFonts w:cs="Times New Roman"/>
                <w:color w:val="000000"/>
              </w:rPr>
            </w:pPr>
            <w:r w:rsidRPr="000D5EDD">
              <w:rPr>
                <w:rFonts w:cs="Times New Roman"/>
                <w:color w:val="000000"/>
              </w:rPr>
              <w:t>500</w:t>
            </w:r>
          </w:p>
        </w:tc>
        <w:tc>
          <w:tcPr>
            <w:tcW w:w="1000" w:type="dxa"/>
            <w:tcBorders>
              <w:top w:val="nil"/>
              <w:left w:val="nil"/>
              <w:bottom w:val="nil"/>
              <w:right w:val="nil"/>
            </w:tcBorders>
            <w:shd w:val="clear" w:color="auto" w:fill="auto"/>
            <w:noWrap/>
            <w:vAlign w:val="bottom"/>
            <w:hideMark/>
          </w:tcPr>
          <w:p w14:paraId="1739F0A8" w14:textId="77777777" w:rsidR="000D5EDD" w:rsidRPr="000D5EDD" w:rsidRDefault="000D5EDD" w:rsidP="000D5EDD">
            <w:pPr>
              <w:spacing w:line="240" w:lineRule="auto"/>
              <w:jc w:val="center"/>
              <w:rPr>
                <w:rFonts w:cs="Times New Roman"/>
                <w:color w:val="000000"/>
              </w:rPr>
            </w:pPr>
            <w:r w:rsidRPr="000D5EDD">
              <w:rPr>
                <w:rFonts w:cs="Times New Roman"/>
                <w:color w:val="000000"/>
              </w:rPr>
              <w:t>7+</w:t>
            </w:r>
          </w:p>
        </w:tc>
        <w:tc>
          <w:tcPr>
            <w:tcW w:w="1980" w:type="dxa"/>
            <w:tcBorders>
              <w:top w:val="nil"/>
              <w:left w:val="nil"/>
              <w:bottom w:val="nil"/>
              <w:right w:val="nil"/>
            </w:tcBorders>
            <w:shd w:val="clear" w:color="auto" w:fill="auto"/>
            <w:noWrap/>
            <w:vAlign w:val="bottom"/>
            <w:hideMark/>
          </w:tcPr>
          <w:p w14:paraId="24D21D3F" w14:textId="77777777" w:rsidR="000D5EDD" w:rsidRPr="000D5EDD" w:rsidRDefault="000D5EDD" w:rsidP="000D5EDD">
            <w:pPr>
              <w:spacing w:line="240" w:lineRule="auto"/>
              <w:jc w:val="center"/>
              <w:rPr>
                <w:rFonts w:cs="Times New Roman"/>
                <w:color w:val="000000"/>
              </w:rPr>
            </w:pPr>
            <w:r w:rsidRPr="000D5EDD">
              <w:rPr>
                <w:rFonts w:cs="Times New Roman"/>
                <w:color w:val="000000"/>
              </w:rPr>
              <w:t>Straight</w:t>
            </w:r>
          </w:p>
        </w:tc>
        <w:tc>
          <w:tcPr>
            <w:tcW w:w="1220" w:type="dxa"/>
            <w:tcBorders>
              <w:top w:val="nil"/>
              <w:left w:val="nil"/>
              <w:bottom w:val="nil"/>
              <w:right w:val="nil"/>
            </w:tcBorders>
            <w:shd w:val="clear" w:color="auto" w:fill="auto"/>
            <w:noWrap/>
            <w:vAlign w:val="bottom"/>
            <w:hideMark/>
          </w:tcPr>
          <w:p w14:paraId="2BB8C6EA" w14:textId="77777777" w:rsidR="000D5EDD" w:rsidRPr="000D5EDD" w:rsidRDefault="000D5EDD" w:rsidP="000D5EDD">
            <w:pPr>
              <w:spacing w:line="240" w:lineRule="auto"/>
              <w:jc w:val="center"/>
              <w:rPr>
                <w:rFonts w:cs="Times New Roman"/>
                <w:color w:val="000000"/>
              </w:rPr>
            </w:pPr>
            <w:r w:rsidRPr="000D5EDD">
              <w:rPr>
                <w:rFonts w:cs="Times New Roman"/>
                <w:color w:val="000000"/>
              </w:rPr>
              <w:t>Terrace</w:t>
            </w:r>
          </w:p>
        </w:tc>
        <w:tc>
          <w:tcPr>
            <w:tcW w:w="1480" w:type="dxa"/>
            <w:tcBorders>
              <w:top w:val="nil"/>
              <w:left w:val="nil"/>
              <w:bottom w:val="nil"/>
              <w:right w:val="nil"/>
            </w:tcBorders>
            <w:shd w:val="clear" w:color="auto" w:fill="auto"/>
            <w:noWrap/>
            <w:vAlign w:val="bottom"/>
            <w:hideMark/>
          </w:tcPr>
          <w:p w14:paraId="6AB3CE5B" w14:textId="77777777" w:rsidR="000D5EDD" w:rsidRPr="000D5EDD" w:rsidRDefault="000D5EDD" w:rsidP="000D5EDD">
            <w:pPr>
              <w:spacing w:line="240" w:lineRule="auto"/>
              <w:jc w:val="center"/>
              <w:rPr>
                <w:rFonts w:cs="Times New Roman"/>
                <w:color w:val="000000"/>
              </w:rPr>
            </w:pPr>
            <w:r w:rsidRPr="000D5EDD">
              <w:rPr>
                <w:rFonts w:cs="Times New Roman"/>
                <w:color w:val="000000"/>
              </w:rPr>
              <w:t>Barren</w:t>
            </w:r>
          </w:p>
        </w:tc>
        <w:tc>
          <w:tcPr>
            <w:tcW w:w="1500" w:type="dxa"/>
            <w:tcBorders>
              <w:top w:val="nil"/>
              <w:left w:val="nil"/>
              <w:bottom w:val="nil"/>
              <w:right w:val="nil"/>
            </w:tcBorders>
            <w:shd w:val="clear" w:color="auto" w:fill="auto"/>
            <w:noWrap/>
            <w:vAlign w:val="bottom"/>
            <w:hideMark/>
          </w:tcPr>
          <w:p w14:paraId="0F00609D"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r>
      <w:tr w:rsidR="000D5EDD" w:rsidRPr="00356BC0" w14:paraId="55CE61A7"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06392374" w14:textId="77777777" w:rsidR="000D5EDD" w:rsidRPr="000D5EDD" w:rsidRDefault="000D5EDD" w:rsidP="000D5EDD">
            <w:pPr>
              <w:spacing w:line="240" w:lineRule="auto"/>
              <w:rPr>
                <w:rFonts w:cs="Times New Roman"/>
                <w:color w:val="000000"/>
              </w:rPr>
            </w:pPr>
            <w:r w:rsidRPr="000D5EDD">
              <w:rPr>
                <w:rFonts w:cs="Times New Roman"/>
                <w:color w:val="000000"/>
              </w:rPr>
              <w:t>DMDW1</w:t>
            </w:r>
          </w:p>
        </w:tc>
        <w:tc>
          <w:tcPr>
            <w:tcW w:w="780" w:type="dxa"/>
            <w:tcBorders>
              <w:top w:val="nil"/>
              <w:left w:val="nil"/>
              <w:bottom w:val="nil"/>
              <w:right w:val="nil"/>
            </w:tcBorders>
            <w:shd w:val="clear" w:color="auto" w:fill="auto"/>
            <w:noWrap/>
            <w:vAlign w:val="bottom"/>
            <w:hideMark/>
          </w:tcPr>
          <w:p w14:paraId="5911DF33" w14:textId="77777777" w:rsidR="000D5EDD" w:rsidRPr="000D5EDD" w:rsidRDefault="000D5EDD" w:rsidP="000D5EDD">
            <w:pPr>
              <w:spacing w:line="240" w:lineRule="auto"/>
              <w:jc w:val="center"/>
              <w:rPr>
                <w:rFonts w:cs="Times New Roman"/>
                <w:color w:val="000000"/>
              </w:rPr>
            </w:pPr>
            <w:r w:rsidRPr="000D5EDD">
              <w:rPr>
                <w:rFonts w:cs="Times New Roman"/>
                <w:color w:val="000000"/>
              </w:rPr>
              <w:t>Right</w:t>
            </w:r>
          </w:p>
        </w:tc>
        <w:tc>
          <w:tcPr>
            <w:tcW w:w="1600" w:type="dxa"/>
            <w:tcBorders>
              <w:top w:val="nil"/>
              <w:left w:val="nil"/>
              <w:bottom w:val="nil"/>
              <w:right w:val="nil"/>
            </w:tcBorders>
            <w:shd w:val="clear" w:color="auto" w:fill="auto"/>
            <w:noWrap/>
            <w:vAlign w:val="bottom"/>
            <w:hideMark/>
          </w:tcPr>
          <w:p w14:paraId="1DAC7B00" w14:textId="77777777" w:rsidR="000D5EDD" w:rsidRPr="000D5EDD" w:rsidRDefault="000D5EDD" w:rsidP="000D5EDD">
            <w:pPr>
              <w:spacing w:line="240" w:lineRule="auto"/>
              <w:jc w:val="center"/>
              <w:rPr>
                <w:rFonts w:cs="Times New Roman"/>
                <w:color w:val="000000"/>
              </w:rPr>
            </w:pPr>
            <w:r w:rsidRPr="000D5EDD">
              <w:rPr>
                <w:rFonts w:cs="Times New Roman"/>
                <w:color w:val="000000"/>
              </w:rPr>
              <w:t>Danube</w:t>
            </w:r>
          </w:p>
        </w:tc>
        <w:tc>
          <w:tcPr>
            <w:tcW w:w="1180" w:type="dxa"/>
            <w:tcBorders>
              <w:top w:val="nil"/>
              <w:left w:val="nil"/>
              <w:bottom w:val="nil"/>
              <w:right w:val="nil"/>
            </w:tcBorders>
            <w:shd w:val="clear" w:color="auto" w:fill="auto"/>
            <w:noWrap/>
            <w:vAlign w:val="bottom"/>
            <w:hideMark/>
          </w:tcPr>
          <w:p w14:paraId="7CF76FCF" w14:textId="77777777" w:rsidR="000D5EDD" w:rsidRPr="000D5EDD" w:rsidRDefault="000D5EDD" w:rsidP="000D5EDD">
            <w:pPr>
              <w:spacing w:line="240" w:lineRule="auto"/>
              <w:jc w:val="center"/>
              <w:rPr>
                <w:rFonts w:cs="Times New Roman"/>
                <w:color w:val="000000"/>
              </w:rPr>
            </w:pPr>
            <w:r w:rsidRPr="000D5EDD">
              <w:rPr>
                <w:rFonts w:cs="Times New Roman"/>
                <w:color w:val="000000"/>
              </w:rPr>
              <w:t>500</w:t>
            </w:r>
          </w:p>
        </w:tc>
        <w:tc>
          <w:tcPr>
            <w:tcW w:w="1000" w:type="dxa"/>
            <w:tcBorders>
              <w:top w:val="nil"/>
              <w:left w:val="nil"/>
              <w:bottom w:val="nil"/>
              <w:right w:val="nil"/>
            </w:tcBorders>
            <w:shd w:val="clear" w:color="auto" w:fill="auto"/>
            <w:noWrap/>
            <w:vAlign w:val="bottom"/>
            <w:hideMark/>
          </w:tcPr>
          <w:p w14:paraId="3B895CF9" w14:textId="77777777" w:rsidR="000D5EDD" w:rsidRPr="000D5EDD" w:rsidRDefault="000D5EDD" w:rsidP="000D5EDD">
            <w:pPr>
              <w:spacing w:line="240" w:lineRule="auto"/>
              <w:jc w:val="center"/>
              <w:rPr>
                <w:rFonts w:cs="Times New Roman"/>
                <w:color w:val="000000"/>
              </w:rPr>
            </w:pPr>
            <w:r w:rsidRPr="000D5EDD">
              <w:rPr>
                <w:rFonts w:cs="Times New Roman"/>
                <w:color w:val="000000"/>
              </w:rPr>
              <w:t>7+</w:t>
            </w:r>
          </w:p>
        </w:tc>
        <w:tc>
          <w:tcPr>
            <w:tcW w:w="1980" w:type="dxa"/>
            <w:tcBorders>
              <w:top w:val="nil"/>
              <w:left w:val="nil"/>
              <w:bottom w:val="nil"/>
              <w:right w:val="nil"/>
            </w:tcBorders>
            <w:shd w:val="clear" w:color="auto" w:fill="auto"/>
            <w:noWrap/>
            <w:vAlign w:val="bottom"/>
            <w:hideMark/>
          </w:tcPr>
          <w:p w14:paraId="1FC09134" w14:textId="77777777" w:rsidR="000D5EDD" w:rsidRPr="000D5EDD" w:rsidRDefault="000D5EDD" w:rsidP="000D5EDD">
            <w:pPr>
              <w:spacing w:line="240" w:lineRule="auto"/>
              <w:jc w:val="center"/>
              <w:rPr>
                <w:rFonts w:cs="Times New Roman"/>
                <w:color w:val="000000"/>
              </w:rPr>
            </w:pPr>
            <w:r w:rsidRPr="000D5EDD">
              <w:rPr>
                <w:rFonts w:cs="Times New Roman"/>
                <w:color w:val="000000"/>
              </w:rPr>
              <w:t>Straight</w:t>
            </w:r>
          </w:p>
        </w:tc>
        <w:tc>
          <w:tcPr>
            <w:tcW w:w="1220" w:type="dxa"/>
            <w:tcBorders>
              <w:top w:val="nil"/>
              <w:left w:val="nil"/>
              <w:bottom w:val="nil"/>
              <w:right w:val="nil"/>
            </w:tcBorders>
            <w:shd w:val="clear" w:color="auto" w:fill="auto"/>
            <w:noWrap/>
            <w:vAlign w:val="bottom"/>
            <w:hideMark/>
          </w:tcPr>
          <w:p w14:paraId="398F3C13" w14:textId="77777777" w:rsidR="000D5EDD" w:rsidRPr="000D5EDD" w:rsidRDefault="000D5EDD" w:rsidP="000D5EDD">
            <w:pPr>
              <w:spacing w:line="240" w:lineRule="auto"/>
              <w:jc w:val="center"/>
              <w:rPr>
                <w:rFonts w:cs="Times New Roman"/>
                <w:color w:val="000000"/>
              </w:rPr>
            </w:pPr>
            <w:r w:rsidRPr="000D5EDD">
              <w:rPr>
                <w:rFonts w:cs="Times New Roman"/>
                <w:color w:val="000000"/>
              </w:rPr>
              <w:t>Terrace</w:t>
            </w:r>
          </w:p>
        </w:tc>
        <w:tc>
          <w:tcPr>
            <w:tcW w:w="1480" w:type="dxa"/>
            <w:tcBorders>
              <w:top w:val="nil"/>
              <w:left w:val="nil"/>
              <w:bottom w:val="nil"/>
              <w:right w:val="nil"/>
            </w:tcBorders>
            <w:shd w:val="clear" w:color="auto" w:fill="auto"/>
            <w:noWrap/>
            <w:vAlign w:val="bottom"/>
            <w:hideMark/>
          </w:tcPr>
          <w:p w14:paraId="470089FB" w14:textId="77777777" w:rsidR="000D5EDD" w:rsidRPr="000D5EDD" w:rsidRDefault="000D5EDD" w:rsidP="000D5EDD">
            <w:pPr>
              <w:spacing w:line="240" w:lineRule="auto"/>
              <w:jc w:val="center"/>
              <w:rPr>
                <w:rFonts w:cs="Times New Roman"/>
                <w:color w:val="000000"/>
              </w:rPr>
            </w:pPr>
            <w:r w:rsidRPr="000D5EDD">
              <w:rPr>
                <w:rFonts w:cs="Times New Roman"/>
                <w:color w:val="000000"/>
              </w:rPr>
              <w:t>Barren</w:t>
            </w:r>
          </w:p>
        </w:tc>
        <w:tc>
          <w:tcPr>
            <w:tcW w:w="1500" w:type="dxa"/>
            <w:tcBorders>
              <w:top w:val="nil"/>
              <w:left w:val="nil"/>
              <w:bottom w:val="nil"/>
              <w:right w:val="nil"/>
            </w:tcBorders>
            <w:shd w:val="clear" w:color="auto" w:fill="auto"/>
            <w:noWrap/>
            <w:vAlign w:val="bottom"/>
            <w:hideMark/>
          </w:tcPr>
          <w:p w14:paraId="7ABA3D4B" w14:textId="77777777" w:rsidR="000D5EDD" w:rsidRPr="000D5EDD" w:rsidRDefault="000D5EDD" w:rsidP="000D5EDD">
            <w:pPr>
              <w:spacing w:line="240" w:lineRule="auto"/>
              <w:jc w:val="center"/>
              <w:rPr>
                <w:rFonts w:cs="Times New Roman"/>
                <w:color w:val="000000"/>
              </w:rPr>
            </w:pPr>
            <w:r w:rsidRPr="000D5EDD">
              <w:rPr>
                <w:rFonts w:cs="Times New Roman"/>
                <w:color w:val="000000"/>
              </w:rPr>
              <w:t>Understory</w:t>
            </w:r>
          </w:p>
        </w:tc>
      </w:tr>
      <w:tr w:rsidR="000D5EDD" w:rsidRPr="00356BC0" w14:paraId="59D80516"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698523CC" w14:textId="77777777" w:rsidR="000D5EDD" w:rsidRPr="000D5EDD" w:rsidRDefault="000D5EDD" w:rsidP="000D5EDD">
            <w:pPr>
              <w:spacing w:line="240" w:lineRule="auto"/>
              <w:rPr>
                <w:rFonts w:cs="Times New Roman"/>
                <w:color w:val="000000"/>
              </w:rPr>
            </w:pPr>
            <w:r w:rsidRPr="000D5EDD">
              <w:rPr>
                <w:rFonts w:cs="Times New Roman"/>
                <w:color w:val="000000"/>
              </w:rPr>
              <w:t>DSRB1</w:t>
            </w:r>
          </w:p>
        </w:tc>
        <w:tc>
          <w:tcPr>
            <w:tcW w:w="780" w:type="dxa"/>
            <w:tcBorders>
              <w:top w:val="nil"/>
              <w:left w:val="nil"/>
              <w:bottom w:val="nil"/>
              <w:right w:val="nil"/>
            </w:tcBorders>
            <w:shd w:val="clear" w:color="auto" w:fill="auto"/>
            <w:noWrap/>
            <w:vAlign w:val="bottom"/>
            <w:hideMark/>
          </w:tcPr>
          <w:p w14:paraId="33BB4B09" w14:textId="77777777" w:rsidR="000D5EDD" w:rsidRPr="000D5EDD" w:rsidRDefault="000D5EDD" w:rsidP="000D5EDD">
            <w:pPr>
              <w:spacing w:line="240" w:lineRule="auto"/>
              <w:jc w:val="center"/>
              <w:rPr>
                <w:rFonts w:cs="Times New Roman"/>
                <w:color w:val="000000"/>
              </w:rPr>
            </w:pPr>
            <w:r w:rsidRPr="000D5EDD">
              <w:rPr>
                <w:rFonts w:cs="Times New Roman"/>
                <w:color w:val="000000"/>
              </w:rPr>
              <w:t>Left</w:t>
            </w:r>
          </w:p>
        </w:tc>
        <w:tc>
          <w:tcPr>
            <w:tcW w:w="1600" w:type="dxa"/>
            <w:tcBorders>
              <w:top w:val="nil"/>
              <w:left w:val="nil"/>
              <w:bottom w:val="nil"/>
              <w:right w:val="nil"/>
            </w:tcBorders>
            <w:shd w:val="clear" w:color="auto" w:fill="auto"/>
            <w:noWrap/>
            <w:vAlign w:val="bottom"/>
            <w:hideMark/>
          </w:tcPr>
          <w:p w14:paraId="333A70C3" w14:textId="77777777" w:rsidR="000D5EDD" w:rsidRPr="000D5EDD" w:rsidRDefault="000D5EDD" w:rsidP="000D5EDD">
            <w:pPr>
              <w:spacing w:line="240" w:lineRule="auto"/>
              <w:jc w:val="center"/>
              <w:rPr>
                <w:rFonts w:cs="Times New Roman"/>
                <w:color w:val="000000"/>
              </w:rPr>
            </w:pPr>
            <w:r w:rsidRPr="000D5EDD">
              <w:rPr>
                <w:rFonts w:cs="Times New Roman"/>
                <w:color w:val="000000"/>
              </w:rPr>
              <w:t>Danube</w:t>
            </w:r>
          </w:p>
        </w:tc>
        <w:tc>
          <w:tcPr>
            <w:tcW w:w="1180" w:type="dxa"/>
            <w:tcBorders>
              <w:top w:val="nil"/>
              <w:left w:val="nil"/>
              <w:bottom w:val="nil"/>
              <w:right w:val="nil"/>
            </w:tcBorders>
            <w:shd w:val="clear" w:color="auto" w:fill="auto"/>
            <w:noWrap/>
            <w:vAlign w:val="bottom"/>
            <w:hideMark/>
          </w:tcPr>
          <w:p w14:paraId="6404B02B" w14:textId="77777777" w:rsidR="000D5EDD" w:rsidRPr="000D5EDD" w:rsidRDefault="000D5EDD" w:rsidP="000D5EDD">
            <w:pPr>
              <w:spacing w:line="240" w:lineRule="auto"/>
              <w:jc w:val="center"/>
              <w:rPr>
                <w:rFonts w:cs="Times New Roman"/>
                <w:color w:val="000000"/>
              </w:rPr>
            </w:pPr>
            <w:r w:rsidRPr="000D5EDD">
              <w:rPr>
                <w:rFonts w:cs="Times New Roman"/>
                <w:color w:val="000000"/>
              </w:rPr>
              <w:t>600</w:t>
            </w:r>
          </w:p>
        </w:tc>
        <w:tc>
          <w:tcPr>
            <w:tcW w:w="1000" w:type="dxa"/>
            <w:tcBorders>
              <w:top w:val="nil"/>
              <w:left w:val="nil"/>
              <w:bottom w:val="nil"/>
              <w:right w:val="nil"/>
            </w:tcBorders>
            <w:shd w:val="clear" w:color="auto" w:fill="auto"/>
            <w:noWrap/>
            <w:vAlign w:val="bottom"/>
            <w:hideMark/>
          </w:tcPr>
          <w:p w14:paraId="22E75ED4" w14:textId="77777777" w:rsidR="000D5EDD" w:rsidRPr="000D5EDD" w:rsidRDefault="000D5EDD" w:rsidP="000D5EDD">
            <w:pPr>
              <w:spacing w:line="240" w:lineRule="auto"/>
              <w:jc w:val="center"/>
              <w:rPr>
                <w:rFonts w:cs="Times New Roman"/>
                <w:color w:val="000000"/>
              </w:rPr>
            </w:pPr>
            <w:r w:rsidRPr="000D5EDD">
              <w:rPr>
                <w:rFonts w:cs="Times New Roman"/>
                <w:color w:val="000000"/>
              </w:rPr>
              <w:t>7+</w:t>
            </w:r>
          </w:p>
        </w:tc>
        <w:tc>
          <w:tcPr>
            <w:tcW w:w="1980" w:type="dxa"/>
            <w:tcBorders>
              <w:top w:val="nil"/>
              <w:left w:val="nil"/>
              <w:bottom w:val="nil"/>
              <w:right w:val="nil"/>
            </w:tcBorders>
            <w:shd w:val="clear" w:color="auto" w:fill="auto"/>
            <w:noWrap/>
            <w:vAlign w:val="bottom"/>
            <w:hideMark/>
          </w:tcPr>
          <w:p w14:paraId="212DB280" w14:textId="77777777" w:rsidR="000D5EDD" w:rsidRPr="000D5EDD" w:rsidRDefault="000D5EDD" w:rsidP="000D5EDD">
            <w:pPr>
              <w:spacing w:line="240" w:lineRule="auto"/>
              <w:jc w:val="center"/>
              <w:rPr>
                <w:rFonts w:cs="Times New Roman"/>
                <w:color w:val="000000"/>
              </w:rPr>
            </w:pPr>
            <w:r w:rsidRPr="000D5EDD">
              <w:rPr>
                <w:rFonts w:cs="Times New Roman"/>
                <w:color w:val="000000"/>
              </w:rPr>
              <w:t>Straight</w:t>
            </w:r>
          </w:p>
        </w:tc>
        <w:tc>
          <w:tcPr>
            <w:tcW w:w="1220" w:type="dxa"/>
            <w:tcBorders>
              <w:top w:val="nil"/>
              <w:left w:val="nil"/>
              <w:bottom w:val="nil"/>
              <w:right w:val="nil"/>
            </w:tcBorders>
            <w:shd w:val="clear" w:color="auto" w:fill="auto"/>
            <w:noWrap/>
            <w:vAlign w:val="bottom"/>
            <w:hideMark/>
          </w:tcPr>
          <w:p w14:paraId="712596EA" w14:textId="77777777" w:rsidR="000D5EDD" w:rsidRPr="000D5EDD" w:rsidRDefault="000D5EDD" w:rsidP="000D5EDD">
            <w:pPr>
              <w:spacing w:line="240" w:lineRule="auto"/>
              <w:jc w:val="center"/>
              <w:rPr>
                <w:rFonts w:cs="Times New Roman"/>
                <w:color w:val="000000"/>
              </w:rPr>
            </w:pPr>
            <w:r w:rsidRPr="000D5EDD">
              <w:rPr>
                <w:rFonts w:cs="Times New Roman"/>
                <w:color w:val="000000"/>
              </w:rPr>
              <w:t>Levee</w:t>
            </w:r>
          </w:p>
        </w:tc>
        <w:tc>
          <w:tcPr>
            <w:tcW w:w="1480" w:type="dxa"/>
            <w:tcBorders>
              <w:top w:val="nil"/>
              <w:left w:val="nil"/>
              <w:bottom w:val="nil"/>
              <w:right w:val="nil"/>
            </w:tcBorders>
            <w:shd w:val="clear" w:color="auto" w:fill="auto"/>
            <w:noWrap/>
            <w:vAlign w:val="bottom"/>
            <w:hideMark/>
          </w:tcPr>
          <w:p w14:paraId="4A1B749C" w14:textId="77777777" w:rsidR="000D5EDD" w:rsidRPr="000D5EDD" w:rsidRDefault="000D5EDD" w:rsidP="000D5EDD">
            <w:pPr>
              <w:spacing w:line="240" w:lineRule="auto"/>
              <w:jc w:val="center"/>
              <w:rPr>
                <w:rFonts w:cs="Times New Roman"/>
                <w:color w:val="000000"/>
              </w:rPr>
            </w:pPr>
            <w:r w:rsidRPr="000D5EDD">
              <w:rPr>
                <w:rFonts w:cs="Times New Roman"/>
                <w:color w:val="000000"/>
              </w:rPr>
              <w:t>Understory</w:t>
            </w:r>
          </w:p>
        </w:tc>
        <w:tc>
          <w:tcPr>
            <w:tcW w:w="1500" w:type="dxa"/>
            <w:tcBorders>
              <w:top w:val="nil"/>
              <w:left w:val="nil"/>
              <w:bottom w:val="nil"/>
              <w:right w:val="nil"/>
            </w:tcBorders>
            <w:shd w:val="clear" w:color="auto" w:fill="auto"/>
            <w:noWrap/>
            <w:vAlign w:val="bottom"/>
            <w:hideMark/>
          </w:tcPr>
          <w:p w14:paraId="1A556A34"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r>
      <w:tr w:rsidR="000D5EDD" w:rsidRPr="00356BC0" w14:paraId="4E0792C7"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4F47FFAC" w14:textId="77777777" w:rsidR="000D5EDD" w:rsidRPr="000D5EDD" w:rsidRDefault="000D5EDD" w:rsidP="000D5EDD">
            <w:pPr>
              <w:spacing w:line="240" w:lineRule="auto"/>
              <w:rPr>
                <w:rFonts w:cs="Times New Roman"/>
                <w:color w:val="000000"/>
              </w:rPr>
            </w:pPr>
            <w:r w:rsidRPr="000D5EDD">
              <w:rPr>
                <w:rFonts w:cs="Times New Roman"/>
                <w:color w:val="000000"/>
              </w:rPr>
              <w:t>DSRB2</w:t>
            </w:r>
          </w:p>
        </w:tc>
        <w:tc>
          <w:tcPr>
            <w:tcW w:w="780" w:type="dxa"/>
            <w:tcBorders>
              <w:top w:val="nil"/>
              <w:left w:val="nil"/>
              <w:bottom w:val="nil"/>
              <w:right w:val="nil"/>
            </w:tcBorders>
            <w:shd w:val="clear" w:color="auto" w:fill="auto"/>
            <w:noWrap/>
            <w:vAlign w:val="bottom"/>
            <w:hideMark/>
          </w:tcPr>
          <w:p w14:paraId="18284BCB" w14:textId="77777777" w:rsidR="000D5EDD" w:rsidRPr="000D5EDD" w:rsidRDefault="000D5EDD" w:rsidP="000D5EDD">
            <w:pPr>
              <w:spacing w:line="240" w:lineRule="auto"/>
              <w:jc w:val="center"/>
              <w:rPr>
                <w:rFonts w:cs="Times New Roman"/>
                <w:color w:val="000000"/>
              </w:rPr>
            </w:pPr>
            <w:r w:rsidRPr="000D5EDD">
              <w:rPr>
                <w:rFonts w:cs="Times New Roman"/>
                <w:color w:val="000000"/>
              </w:rPr>
              <w:t>Left</w:t>
            </w:r>
          </w:p>
        </w:tc>
        <w:tc>
          <w:tcPr>
            <w:tcW w:w="1600" w:type="dxa"/>
            <w:tcBorders>
              <w:top w:val="nil"/>
              <w:left w:val="nil"/>
              <w:bottom w:val="nil"/>
              <w:right w:val="nil"/>
            </w:tcBorders>
            <w:shd w:val="clear" w:color="auto" w:fill="auto"/>
            <w:noWrap/>
            <w:vAlign w:val="bottom"/>
            <w:hideMark/>
          </w:tcPr>
          <w:p w14:paraId="5CF06A35" w14:textId="77777777" w:rsidR="000D5EDD" w:rsidRPr="000D5EDD" w:rsidRDefault="000D5EDD" w:rsidP="000D5EDD">
            <w:pPr>
              <w:spacing w:line="240" w:lineRule="auto"/>
              <w:jc w:val="center"/>
              <w:rPr>
                <w:rFonts w:cs="Times New Roman"/>
                <w:color w:val="000000"/>
              </w:rPr>
            </w:pPr>
            <w:r w:rsidRPr="000D5EDD">
              <w:rPr>
                <w:rFonts w:cs="Times New Roman"/>
                <w:color w:val="000000"/>
              </w:rPr>
              <w:t>Danube</w:t>
            </w:r>
          </w:p>
        </w:tc>
        <w:tc>
          <w:tcPr>
            <w:tcW w:w="1180" w:type="dxa"/>
            <w:tcBorders>
              <w:top w:val="nil"/>
              <w:left w:val="nil"/>
              <w:bottom w:val="nil"/>
              <w:right w:val="nil"/>
            </w:tcBorders>
            <w:shd w:val="clear" w:color="auto" w:fill="auto"/>
            <w:noWrap/>
            <w:vAlign w:val="bottom"/>
            <w:hideMark/>
          </w:tcPr>
          <w:p w14:paraId="0E276DB1" w14:textId="77777777" w:rsidR="000D5EDD" w:rsidRPr="000D5EDD" w:rsidRDefault="000D5EDD" w:rsidP="000D5EDD">
            <w:pPr>
              <w:spacing w:line="240" w:lineRule="auto"/>
              <w:jc w:val="center"/>
              <w:rPr>
                <w:rFonts w:cs="Times New Roman"/>
                <w:color w:val="000000"/>
              </w:rPr>
            </w:pPr>
            <w:r w:rsidRPr="000D5EDD">
              <w:rPr>
                <w:rFonts w:cs="Times New Roman"/>
                <w:color w:val="000000"/>
              </w:rPr>
              <w:t>600</w:t>
            </w:r>
          </w:p>
        </w:tc>
        <w:tc>
          <w:tcPr>
            <w:tcW w:w="1000" w:type="dxa"/>
            <w:tcBorders>
              <w:top w:val="nil"/>
              <w:left w:val="nil"/>
              <w:bottom w:val="nil"/>
              <w:right w:val="nil"/>
            </w:tcBorders>
            <w:shd w:val="clear" w:color="auto" w:fill="auto"/>
            <w:noWrap/>
            <w:vAlign w:val="bottom"/>
            <w:hideMark/>
          </w:tcPr>
          <w:p w14:paraId="19A7CB23" w14:textId="77777777" w:rsidR="000D5EDD" w:rsidRPr="000D5EDD" w:rsidRDefault="000D5EDD" w:rsidP="000D5EDD">
            <w:pPr>
              <w:spacing w:line="240" w:lineRule="auto"/>
              <w:jc w:val="center"/>
              <w:rPr>
                <w:rFonts w:cs="Times New Roman"/>
                <w:color w:val="000000"/>
              </w:rPr>
            </w:pPr>
            <w:r w:rsidRPr="000D5EDD">
              <w:rPr>
                <w:rFonts w:cs="Times New Roman"/>
                <w:color w:val="000000"/>
              </w:rPr>
              <w:t>7+</w:t>
            </w:r>
          </w:p>
        </w:tc>
        <w:tc>
          <w:tcPr>
            <w:tcW w:w="1980" w:type="dxa"/>
            <w:tcBorders>
              <w:top w:val="nil"/>
              <w:left w:val="nil"/>
              <w:bottom w:val="nil"/>
              <w:right w:val="nil"/>
            </w:tcBorders>
            <w:shd w:val="clear" w:color="auto" w:fill="auto"/>
            <w:noWrap/>
            <w:vAlign w:val="bottom"/>
            <w:hideMark/>
          </w:tcPr>
          <w:p w14:paraId="5528BB28" w14:textId="77777777" w:rsidR="000D5EDD" w:rsidRPr="000D5EDD" w:rsidRDefault="000D5EDD" w:rsidP="000D5EDD">
            <w:pPr>
              <w:spacing w:line="240" w:lineRule="auto"/>
              <w:jc w:val="center"/>
              <w:rPr>
                <w:rFonts w:cs="Times New Roman"/>
                <w:color w:val="000000"/>
              </w:rPr>
            </w:pPr>
            <w:r w:rsidRPr="000D5EDD">
              <w:rPr>
                <w:rFonts w:cs="Times New Roman"/>
                <w:color w:val="000000"/>
              </w:rPr>
              <w:t>Meandering</w:t>
            </w:r>
          </w:p>
        </w:tc>
        <w:tc>
          <w:tcPr>
            <w:tcW w:w="1220" w:type="dxa"/>
            <w:tcBorders>
              <w:top w:val="nil"/>
              <w:left w:val="nil"/>
              <w:bottom w:val="nil"/>
              <w:right w:val="nil"/>
            </w:tcBorders>
            <w:shd w:val="clear" w:color="auto" w:fill="auto"/>
            <w:noWrap/>
            <w:vAlign w:val="bottom"/>
            <w:hideMark/>
          </w:tcPr>
          <w:p w14:paraId="16A0C546" w14:textId="77777777" w:rsidR="000D5EDD" w:rsidRPr="000D5EDD" w:rsidRDefault="000D5EDD" w:rsidP="000D5EDD">
            <w:pPr>
              <w:spacing w:line="240" w:lineRule="auto"/>
              <w:jc w:val="center"/>
              <w:rPr>
                <w:rFonts w:cs="Times New Roman"/>
                <w:color w:val="000000"/>
              </w:rPr>
            </w:pPr>
            <w:r w:rsidRPr="000D5EDD">
              <w:rPr>
                <w:rFonts w:cs="Times New Roman"/>
                <w:color w:val="000000"/>
              </w:rPr>
              <w:t>Levee</w:t>
            </w:r>
          </w:p>
        </w:tc>
        <w:tc>
          <w:tcPr>
            <w:tcW w:w="1480" w:type="dxa"/>
            <w:tcBorders>
              <w:top w:val="nil"/>
              <w:left w:val="nil"/>
              <w:bottom w:val="nil"/>
              <w:right w:val="nil"/>
            </w:tcBorders>
            <w:shd w:val="clear" w:color="auto" w:fill="auto"/>
            <w:noWrap/>
            <w:vAlign w:val="bottom"/>
            <w:hideMark/>
          </w:tcPr>
          <w:p w14:paraId="30BCDCCE"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c>
          <w:tcPr>
            <w:tcW w:w="1500" w:type="dxa"/>
            <w:tcBorders>
              <w:top w:val="nil"/>
              <w:left w:val="nil"/>
              <w:bottom w:val="nil"/>
              <w:right w:val="nil"/>
            </w:tcBorders>
            <w:shd w:val="clear" w:color="auto" w:fill="auto"/>
            <w:noWrap/>
            <w:vAlign w:val="bottom"/>
            <w:hideMark/>
          </w:tcPr>
          <w:p w14:paraId="586FA486" w14:textId="77777777" w:rsidR="000D5EDD" w:rsidRPr="000D5EDD" w:rsidRDefault="000D5EDD" w:rsidP="000D5EDD">
            <w:pPr>
              <w:spacing w:line="240" w:lineRule="auto"/>
              <w:jc w:val="center"/>
              <w:rPr>
                <w:rFonts w:cs="Times New Roman"/>
                <w:color w:val="000000"/>
              </w:rPr>
            </w:pPr>
            <w:r w:rsidRPr="000D5EDD">
              <w:rPr>
                <w:rFonts w:cs="Times New Roman"/>
                <w:color w:val="000000"/>
              </w:rPr>
              <w:t>Understory</w:t>
            </w:r>
          </w:p>
        </w:tc>
      </w:tr>
      <w:tr w:rsidR="000D5EDD" w:rsidRPr="00356BC0" w14:paraId="51B32533"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1396BDED" w14:textId="77777777" w:rsidR="000D5EDD" w:rsidRPr="000D5EDD" w:rsidRDefault="000D5EDD" w:rsidP="000D5EDD">
            <w:pPr>
              <w:spacing w:line="240" w:lineRule="auto"/>
              <w:rPr>
                <w:rFonts w:cs="Times New Roman"/>
                <w:color w:val="000000"/>
              </w:rPr>
            </w:pPr>
            <w:r w:rsidRPr="000D5EDD">
              <w:rPr>
                <w:rFonts w:cs="Times New Roman"/>
                <w:color w:val="000000"/>
              </w:rPr>
              <w:t>ELBE1</w:t>
            </w:r>
          </w:p>
        </w:tc>
        <w:tc>
          <w:tcPr>
            <w:tcW w:w="780" w:type="dxa"/>
            <w:tcBorders>
              <w:top w:val="nil"/>
              <w:left w:val="nil"/>
              <w:bottom w:val="nil"/>
              <w:right w:val="nil"/>
            </w:tcBorders>
            <w:shd w:val="clear" w:color="auto" w:fill="auto"/>
            <w:noWrap/>
            <w:vAlign w:val="bottom"/>
            <w:hideMark/>
          </w:tcPr>
          <w:p w14:paraId="1900FA94" w14:textId="77777777" w:rsidR="000D5EDD" w:rsidRPr="000D5EDD" w:rsidRDefault="000D5EDD" w:rsidP="000D5EDD">
            <w:pPr>
              <w:spacing w:line="240" w:lineRule="auto"/>
              <w:jc w:val="center"/>
              <w:rPr>
                <w:rFonts w:cs="Times New Roman"/>
                <w:color w:val="000000"/>
              </w:rPr>
            </w:pPr>
            <w:r w:rsidRPr="000D5EDD">
              <w:rPr>
                <w:rFonts w:cs="Times New Roman"/>
                <w:color w:val="000000"/>
              </w:rPr>
              <w:t>Left</w:t>
            </w:r>
          </w:p>
        </w:tc>
        <w:tc>
          <w:tcPr>
            <w:tcW w:w="1600" w:type="dxa"/>
            <w:tcBorders>
              <w:top w:val="nil"/>
              <w:left w:val="nil"/>
              <w:bottom w:val="nil"/>
              <w:right w:val="nil"/>
            </w:tcBorders>
            <w:shd w:val="clear" w:color="auto" w:fill="auto"/>
            <w:noWrap/>
            <w:vAlign w:val="bottom"/>
            <w:hideMark/>
          </w:tcPr>
          <w:p w14:paraId="5599AC32" w14:textId="77777777" w:rsidR="000D5EDD" w:rsidRPr="000D5EDD" w:rsidRDefault="000D5EDD" w:rsidP="000D5EDD">
            <w:pPr>
              <w:spacing w:line="240" w:lineRule="auto"/>
              <w:jc w:val="center"/>
              <w:rPr>
                <w:rFonts w:cs="Times New Roman"/>
                <w:color w:val="000000"/>
              </w:rPr>
            </w:pPr>
            <w:r w:rsidRPr="000D5EDD">
              <w:rPr>
                <w:rFonts w:cs="Times New Roman"/>
                <w:color w:val="000000"/>
              </w:rPr>
              <w:t>Elbe</w:t>
            </w:r>
          </w:p>
        </w:tc>
        <w:tc>
          <w:tcPr>
            <w:tcW w:w="1180" w:type="dxa"/>
            <w:tcBorders>
              <w:top w:val="nil"/>
              <w:left w:val="nil"/>
              <w:bottom w:val="nil"/>
              <w:right w:val="nil"/>
            </w:tcBorders>
            <w:shd w:val="clear" w:color="auto" w:fill="auto"/>
            <w:noWrap/>
            <w:vAlign w:val="bottom"/>
            <w:hideMark/>
          </w:tcPr>
          <w:p w14:paraId="036FEF5B" w14:textId="77777777" w:rsidR="000D5EDD" w:rsidRPr="000D5EDD" w:rsidRDefault="000D5EDD" w:rsidP="000D5EDD">
            <w:pPr>
              <w:spacing w:line="240" w:lineRule="auto"/>
              <w:jc w:val="center"/>
              <w:rPr>
                <w:rFonts w:cs="Times New Roman"/>
                <w:color w:val="000000"/>
              </w:rPr>
            </w:pPr>
            <w:r w:rsidRPr="000D5EDD">
              <w:rPr>
                <w:rFonts w:cs="Times New Roman"/>
                <w:color w:val="000000"/>
              </w:rPr>
              <w:t>200</w:t>
            </w:r>
          </w:p>
        </w:tc>
        <w:tc>
          <w:tcPr>
            <w:tcW w:w="1000" w:type="dxa"/>
            <w:tcBorders>
              <w:top w:val="nil"/>
              <w:left w:val="nil"/>
              <w:bottom w:val="nil"/>
              <w:right w:val="nil"/>
            </w:tcBorders>
            <w:shd w:val="clear" w:color="auto" w:fill="auto"/>
            <w:noWrap/>
            <w:vAlign w:val="bottom"/>
            <w:hideMark/>
          </w:tcPr>
          <w:p w14:paraId="783E2CD4" w14:textId="77777777" w:rsidR="000D5EDD" w:rsidRPr="000D5EDD" w:rsidRDefault="000D5EDD" w:rsidP="000D5EDD">
            <w:pPr>
              <w:spacing w:line="240" w:lineRule="auto"/>
              <w:jc w:val="center"/>
              <w:rPr>
                <w:rFonts w:cs="Times New Roman"/>
                <w:color w:val="000000"/>
              </w:rPr>
            </w:pPr>
            <w:r w:rsidRPr="000D5EDD">
              <w:rPr>
                <w:rFonts w:cs="Times New Roman"/>
                <w:color w:val="000000"/>
              </w:rPr>
              <w:t>7+</w:t>
            </w:r>
          </w:p>
        </w:tc>
        <w:tc>
          <w:tcPr>
            <w:tcW w:w="1980" w:type="dxa"/>
            <w:tcBorders>
              <w:top w:val="nil"/>
              <w:left w:val="nil"/>
              <w:bottom w:val="nil"/>
              <w:right w:val="nil"/>
            </w:tcBorders>
            <w:shd w:val="clear" w:color="auto" w:fill="auto"/>
            <w:noWrap/>
            <w:vAlign w:val="bottom"/>
            <w:hideMark/>
          </w:tcPr>
          <w:p w14:paraId="044AB8C1" w14:textId="77777777" w:rsidR="000D5EDD" w:rsidRPr="000D5EDD" w:rsidRDefault="000D5EDD" w:rsidP="000D5EDD">
            <w:pPr>
              <w:spacing w:line="240" w:lineRule="auto"/>
              <w:jc w:val="center"/>
              <w:rPr>
                <w:rFonts w:cs="Times New Roman"/>
                <w:color w:val="000000"/>
              </w:rPr>
            </w:pPr>
            <w:r w:rsidRPr="000D5EDD">
              <w:rPr>
                <w:rFonts w:cs="Times New Roman"/>
                <w:color w:val="000000"/>
              </w:rPr>
              <w:t>Point bars</w:t>
            </w:r>
          </w:p>
        </w:tc>
        <w:tc>
          <w:tcPr>
            <w:tcW w:w="1220" w:type="dxa"/>
            <w:tcBorders>
              <w:top w:val="nil"/>
              <w:left w:val="nil"/>
              <w:bottom w:val="nil"/>
              <w:right w:val="nil"/>
            </w:tcBorders>
            <w:shd w:val="clear" w:color="auto" w:fill="auto"/>
            <w:noWrap/>
            <w:vAlign w:val="bottom"/>
            <w:hideMark/>
          </w:tcPr>
          <w:p w14:paraId="419E81C8" w14:textId="77777777" w:rsidR="000D5EDD" w:rsidRPr="000D5EDD" w:rsidRDefault="000D5EDD" w:rsidP="000D5EDD">
            <w:pPr>
              <w:spacing w:line="240" w:lineRule="auto"/>
              <w:jc w:val="center"/>
              <w:rPr>
                <w:rFonts w:cs="Times New Roman"/>
                <w:color w:val="000000"/>
              </w:rPr>
            </w:pPr>
            <w:r w:rsidRPr="000D5EDD">
              <w:rPr>
                <w:rFonts w:cs="Times New Roman"/>
                <w:color w:val="000000"/>
              </w:rPr>
              <w:t>Terrace</w:t>
            </w:r>
          </w:p>
        </w:tc>
        <w:tc>
          <w:tcPr>
            <w:tcW w:w="1480" w:type="dxa"/>
            <w:tcBorders>
              <w:top w:val="nil"/>
              <w:left w:val="nil"/>
              <w:bottom w:val="nil"/>
              <w:right w:val="nil"/>
            </w:tcBorders>
            <w:shd w:val="clear" w:color="auto" w:fill="auto"/>
            <w:noWrap/>
            <w:vAlign w:val="bottom"/>
            <w:hideMark/>
          </w:tcPr>
          <w:p w14:paraId="78E59BF0" w14:textId="77777777" w:rsidR="000D5EDD" w:rsidRPr="000D5EDD" w:rsidRDefault="000D5EDD" w:rsidP="000D5EDD">
            <w:pPr>
              <w:spacing w:line="240" w:lineRule="auto"/>
              <w:jc w:val="center"/>
              <w:rPr>
                <w:rFonts w:cs="Times New Roman"/>
                <w:color w:val="000000"/>
              </w:rPr>
            </w:pPr>
            <w:r w:rsidRPr="000D5EDD">
              <w:rPr>
                <w:rFonts w:cs="Times New Roman"/>
                <w:color w:val="000000"/>
              </w:rPr>
              <w:t>Barren</w:t>
            </w:r>
          </w:p>
        </w:tc>
        <w:tc>
          <w:tcPr>
            <w:tcW w:w="1500" w:type="dxa"/>
            <w:tcBorders>
              <w:top w:val="nil"/>
              <w:left w:val="nil"/>
              <w:bottom w:val="nil"/>
              <w:right w:val="nil"/>
            </w:tcBorders>
            <w:shd w:val="clear" w:color="auto" w:fill="auto"/>
            <w:noWrap/>
            <w:vAlign w:val="bottom"/>
            <w:hideMark/>
          </w:tcPr>
          <w:p w14:paraId="1B9C2E91" w14:textId="77777777" w:rsidR="000D5EDD" w:rsidRPr="000D5EDD" w:rsidRDefault="000D5EDD" w:rsidP="000D5EDD">
            <w:pPr>
              <w:spacing w:line="240" w:lineRule="auto"/>
              <w:jc w:val="center"/>
              <w:rPr>
                <w:rFonts w:cs="Times New Roman"/>
                <w:color w:val="000000"/>
              </w:rPr>
            </w:pPr>
            <w:r w:rsidRPr="000D5EDD">
              <w:rPr>
                <w:rFonts w:cs="Times New Roman"/>
                <w:color w:val="000000"/>
              </w:rPr>
              <w:t>Understory</w:t>
            </w:r>
          </w:p>
        </w:tc>
      </w:tr>
      <w:tr w:rsidR="000D5EDD" w:rsidRPr="00356BC0" w14:paraId="15A8985D"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60A6FC07" w14:textId="77777777" w:rsidR="000D5EDD" w:rsidRPr="000D5EDD" w:rsidRDefault="000D5EDD" w:rsidP="000D5EDD">
            <w:pPr>
              <w:spacing w:line="240" w:lineRule="auto"/>
              <w:rPr>
                <w:rFonts w:cs="Times New Roman"/>
                <w:color w:val="000000"/>
              </w:rPr>
            </w:pPr>
            <w:r w:rsidRPr="000D5EDD">
              <w:rPr>
                <w:rFonts w:cs="Times New Roman"/>
                <w:color w:val="000000"/>
              </w:rPr>
              <w:t>ELBE2</w:t>
            </w:r>
          </w:p>
        </w:tc>
        <w:tc>
          <w:tcPr>
            <w:tcW w:w="780" w:type="dxa"/>
            <w:tcBorders>
              <w:top w:val="nil"/>
              <w:left w:val="nil"/>
              <w:bottom w:val="nil"/>
              <w:right w:val="nil"/>
            </w:tcBorders>
            <w:shd w:val="clear" w:color="auto" w:fill="auto"/>
            <w:noWrap/>
            <w:vAlign w:val="bottom"/>
            <w:hideMark/>
          </w:tcPr>
          <w:p w14:paraId="011F84F8" w14:textId="77777777" w:rsidR="000D5EDD" w:rsidRPr="000D5EDD" w:rsidRDefault="000D5EDD" w:rsidP="000D5EDD">
            <w:pPr>
              <w:spacing w:line="240" w:lineRule="auto"/>
              <w:jc w:val="center"/>
              <w:rPr>
                <w:rFonts w:cs="Times New Roman"/>
                <w:color w:val="000000"/>
              </w:rPr>
            </w:pPr>
            <w:r w:rsidRPr="000D5EDD">
              <w:rPr>
                <w:rFonts w:cs="Times New Roman"/>
                <w:color w:val="000000"/>
              </w:rPr>
              <w:t>Left</w:t>
            </w:r>
          </w:p>
        </w:tc>
        <w:tc>
          <w:tcPr>
            <w:tcW w:w="1600" w:type="dxa"/>
            <w:tcBorders>
              <w:top w:val="nil"/>
              <w:left w:val="nil"/>
              <w:bottom w:val="nil"/>
              <w:right w:val="nil"/>
            </w:tcBorders>
            <w:shd w:val="clear" w:color="auto" w:fill="auto"/>
            <w:noWrap/>
            <w:vAlign w:val="bottom"/>
            <w:hideMark/>
          </w:tcPr>
          <w:p w14:paraId="313CCB34" w14:textId="77777777" w:rsidR="000D5EDD" w:rsidRPr="000D5EDD" w:rsidRDefault="000D5EDD" w:rsidP="000D5EDD">
            <w:pPr>
              <w:spacing w:line="240" w:lineRule="auto"/>
              <w:jc w:val="center"/>
              <w:rPr>
                <w:rFonts w:cs="Times New Roman"/>
                <w:color w:val="000000"/>
              </w:rPr>
            </w:pPr>
            <w:r w:rsidRPr="000D5EDD">
              <w:rPr>
                <w:rFonts w:cs="Times New Roman"/>
                <w:color w:val="000000"/>
              </w:rPr>
              <w:t>Elbe</w:t>
            </w:r>
          </w:p>
        </w:tc>
        <w:tc>
          <w:tcPr>
            <w:tcW w:w="1180" w:type="dxa"/>
            <w:tcBorders>
              <w:top w:val="nil"/>
              <w:left w:val="nil"/>
              <w:bottom w:val="nil"/>
              <w:right w:val="nil"/>
            </w:tcBorders>
            <w:shd w:val="clear" w:color="auto" w:fill="auto"/>
            <w:noWrap/>
            <w:vAlign w:val="bottom"/>
            <w:hideMark/>
          </w:tcPr>
          <w:p w14:paraId="044C4AB5" w14:textId="77777777" w:rsidR="000D5EDD" w:rsidRPr="000D5EDD" w:rsidRDefault="000D5EDD" w:rsidP="000D5EDD">
            <w:pPr>
              <w:spacing w:line="240" w:lineRule="auto"/>
              <w:jc w:val="center"/>
              <w:rPr>
                <w:rFonts w:cs="Times New Roman"/>
                <w:color w:val="000000"/>
              </w:rPr>
            </w:pPr>
            <w:r w:rsidRPr="000D5EDD">
              <w:rPr>
                <w:rFonts w:cs="Times New Roman"/>
                <w:color w:val="000000"/>
              </w:rPr>
              <w:t>200</w:t>
            </w:r>
          </w:p>
        </w:tc>
        <w:tc>
          <w:tcPr>
            <w:tcW w:w="1000" w:type="dxa"/>
            <w:tcBorders>
              <w:top w:val="nil"/>
              <w:left w:val="nil"/>
              <w:bottom w:val="nil"/>
              <w:right w:val="nil"/>
            </w:tcBorders>
            <w:shd w:val="clear" w:color="auto" w:fill="auto"/>
            <w:noWrap/>
            <w:vAlign w:val="bottom"/>
            <w:hideMark/>
          </w:tcPr>
          <w:p w14:paraId="7DDAC54C" w14:textId="77777777" w:rsidR="000D5EDD" w:rsidRPr="000D5EDD" w:rsidRDefault="000D5EDD" w:rsidP="000D5EDD">
            <w:pPr>
              <w:spacing w:line="240" w:lineRule="auto"/>
              <w:jc w:val="center"/>
              <w:rPr>
                <w:rFonts w:cs="Times New Roman"/>
                <w:color w:val="000000"/>
              </w:rPr>
            </w:pPr>
            <w:r w:rsidRPr="000D5EDD">
              <w:rPr>
                <w:rFonts w:cs="Times New Roman"/>
                <w:color w:val="000000"/>
              </w:rPr>
              <w:t>7+</w:t>
            </w:r>
          </w:p>
        </w:tc>
        <w:tc>
          <w:tcPr>
            <w:tcW w:w="1980" w:type="dxa"/>
            <w:tcBorders>
              <w:top w:val="nil"/>
              <w:left w:val="nil"/>
              <w:bottom w:val="nil"/>
              <w:right w:val="nil"/>
            </w:tcBorders>
            <w:shd w:val="clear" w:color="auto" w:fill="auto"/>
            <w:noWrap/>
            <w:vAlign w:val="bottom"/>
            <w:hideMark/>
          </w:tcPr>
          <w:p w14:paraId="4CCFFE5D" w14:textId="77777777" w:rsidR="000D5EDD" w:rsidRPr="000D5EDD" w:rsidRDefault="000D5EDD" w:rsidP="000D5EDD">
            <w:pPr>
              <w:spacing w:line="240" w:lineRule="auto"/>
              <w:jc w:val="center"/>
              <w:rPr>
                <w:rFonts w:cs="Times New Roman"/>
                <w:color w:val="000000"/>
              </w:rPr>
            </w:pPr>
            <w:r w:rsidRPr="000D5EDD">
              <w:rPr>
                <w:rFonts w:cs="Times New Roman"/>
                <w:color w:val="000000"/>
              </w:rPr>
              <w:t>Meandering</w:t>
            </w:r>
          </w:p>
        </w:tc>
        <w:tc>
          <w:tcPr>
            <w:tcW w:w="1220" w:type="dxa"/>
            <w:tcBorders>
              <w:top w:val="nil"/>
              <w:left w:val="nil"/>
              <w:bottom w:val="nil"/>
              <w:right w:val="nil"/>
            </w:tcBorders>
            <w:shd w:val="clear" w:color="auto" w:fill="auto"/>
            <w:noWrap/>
            <w:vAlign w:val="bottom"/>
            <w:hideMark/>
          </w:tcPr>
          <w:p w14:paraId="625E20DB" w14:textId="77777777" w:rsidR="000D5EDD" w:rsidRPr="000D5EDD" w:rsidRDefault="000D5EDD" w:rsidP="000D5EDD">
            <w:pPr>
              <w:spacing w:line="240" w:lineRule="auto"/>
              <w:jc w:val="center"/>
              <w:rPr>
                <w:rFonts w:cs="Times New Roman"/>
                <w:color w:val="000000"/>
              </w:rPr>
            </w:pPr>
            <w:r w:rsidRPr="000D5EDD">
              <w:rPr>
                <w:rFonts w:cs="Times New Roman"/>
                <w:color w:val="000000"/>
              </w:rPr>
              <w:t>Terrace</w:t>
            </w:r>
          </w:p>
        </w:tc>
        <w:tc>
          <w:tcPr>
            <w:tcW w:w="1480" w:type="dxa"/>
            <w:tcBorders>
              <w:top w:val="nil"/>
              <w:left w:val="nil"/>
              <w:bottom w:val="nil"/>
              <w:right w:val="nil"/>
            </w:tcBorders>
            <w:shd w:val="clear" w:color="auto" w:fill="auto"/>
            <w:noWrap/>
            <w:vAlign w:val="bottom"/>
            <w:hideMark/>
          </w:tcPr>
          <w:p w14:paraId="501F610D" w14:textId="77777777" w:rsidR="000D5EDD" w:rsidRPr="000D5EDD" w:rsidRDefault="000D5EDD" w:rsidP="000D5EDD">
            <w:pPr>
              <w:spacing w:line="240" w:lineRule="auto"/>
              <w:jc w:val="center"/>
              <w:rPr>
                <w:rFonts w:cs="Times New Roman"/>
                <w:color w:val="000000"/>
              </w:rPr>
            </w:pPr>
            <w:r w:rsidRPr="000D5EDD">
              <w:rPr>
                <w:rFonts w:cs="Times New Roman"/>
                <w:color w:val="000000"/>
              </w:rPr>
              <w:t>Barren</w:t>
            </w:r>
          </w:p>
        </w:tc>
        <w:tc>
          <w:tcPr>
            <w:tcW w:w="1500" w:type="dxa"/>
            <w:tcBorders>
              <w:top w:val="nil"/>
              <w:left w:val="nil"/>
              <w:bottom w:val="nil"/>
              <w:right w:val="nil"/>
            </w:tcBorders>
            <w:shd w:val="clear" w:color="auto" w:fill="auto"/>
            <w:noWrap/>
            <w:vAlign w:val="bottom"/>
            <w:hideMark/>
          </w:tcPr>
          <w:p w14:paraId="5EDB145A" w14:textId="77777777" w:rsidR="000D5EDD" w:rsidRPr="000D5EDD" w:rsidRDefault="000D5EDD" w:rsidP="000D5EDD">
            <w:pPr>
              <w:spacing w:line="240" w:lineRule="auto"/>
              <w:jc w:val="center"/>
              <w:rPr>
                <w:rFonts w:cs="Times New Roman"/>
                <w:color w:val="000000"/>
              </w:rPr>
            </w:pPr>
            <w:r w:rsidRPr="000D5EDD">
              <w:rPr>
                <w:rFonts w:cs="Times New Roman"/>
                <w:color w:val="000000"/>
              </w:rPr>
              <w:t>Understory</w:t>
            </w:r>
          </w:p>
        </w:tc>
      </w:tr>
      <w:tr w:rsidR="000D5EDD" w:rsidRPr="00356BC0" w14:paraId="0901A2DA" w14:textId="77777777" w:rsidTr="00311FBC">
        <w:trPr>
          <w:trHeight w:val="315"/>
          <w:jc w:val="center"/>
        </w:trPr>
        <w:tc>
          <w:tcPr>
            <w:tcW w:w="1123" w:type="dxa"/>
            <w:tcBorders>
              <w:top w:val="nil"/>
              <w:left w:val="nil"/>
              <w:bottom w:val="single" w:sz="4" w:space="0" w:color="auto"/>
              <w:right w:val="nil"/>
            </w:tcBorders>
            <w:shd w:val="clear" w:color="auto" w:fill="auto"/>
            <w:noWrap/>
            <w:vAlign w:val="bottom"/>
            <w:hideMark/>
          </w:tcPr>
          <w:p w14:paraId="7FE9EF30" w14:textId="77777777" w:rsidR="000D5EDD" w:rsidRPr="000D5EDD" w:rsidRDefault="000D5EDD" w:rsidP="000D5EDD">
            <w:pPr>
              <w:spacing w:line="240" w:lineRule="auto"/>
              <w:rPr>
                <w:rFonts w:cs="Times New Roman"/>
                <w:color w:val="000000"/>
              </w:rPr>
            </w:pPr>
            <w:r w:rsidRPr="000D5EDD">
              <w:rPr>
                <w:rFonts w:cs="Times New Roman"/>
                <w:color w:val="000000"/>
              </w:rPr>
              <w:t>ELBE3</w:t>
            </w:r>
          </w:p>
        </w:tc>
        <w:tc>
          <w:tcPr>
            <w:tcW w:w="780" w:type="dxa"/>
            <w:tcBorders>
              <w:top w:val="nil"/>
              <w:left w:val="nil"/>
              <w:bottom w:val="single" w:sz="4" w:space="0" w:color="auto"/>
              <w:right w:val="nil"/>
            </w:tcBorders>
            <w:shd w:val="clear" w:color="auto" w:fill="auto"/>
            <w:noWrap/>
            <w:vAlign w:val="bottom"/>
            <w:hideMark/>
          </w:tcPr>
          <w:p w14:paraId="4C8A089C" w14:textId="77777777" w:rsidR="000D5EDD" w:rsidRPr="000D5EDD" w:rsidRDefault="000D5EDD" w:rsidP="000D5EDD">
            <w:pPr>
              <w:spacing w:line="240" w:lineRule="auto"/>
              <w:jc w:val="center"/>
              <w:rPr>
                <w:rFonts w:cs="Times New Roman"/>
                <w:color w:val="000000"/>
              </w:rPr>
            </w:pPr>
            <w:r w:rsidRPr="000D5EDD">
              <w:rPr>
                <w:rFonts w:cs="Times New Roman"/>
                <w:color w:val="000000"/>
              </w:rPr>
              <w:t>Right</w:t>
            </w:r>
          </w:p>
        </w:tc>
        <w:tc>
          <w:tcPr>
            <w:tcW w:w="1600" w:type="dxa"/>
            <w:tcBorders>
              <w:top w:val="nil"/>
              <w:left w:val="nil"/>
              <w:bottom w:val="single" w:sz="4" w:space="0" w:color="auto"/>
              <w:right w:val="nil"/>
            </w:tcBorders>
            <w:shd w:val="clear" w:color="auto" w:fill="auto"/>
            <w:noWrap/>
            <w:vAlign w:val="bottom"/>
            <w:hideMark/>
          </w:tcPr>
          <w:p w14:paraId="66793265" w14:textId="77777777" w:rsidR="000D5EDD" w:rsidRPr="000D5EDD" w:rsidRDefault="000D5EDD" w:rsidP="000D5EDD">
            <w:pPr>
              <w:spacing w:line="240" w:lineRule="auto"/>
              <w:jc w:val="center"/>
              <w:rPr>
                <w:rFonts w:cs="Times New Roman"/>
                <w:color w:val="000000"/>
              </w:rPr>
            </w:pPr>
            <w:r w:rsidRPr="000D5EDD">
              <w:rPr>
                <w:rFonts w:cs="Times New Roman"/>
                <w:color w:val="000000"/>
              </w:rPr>
              <w:t>Elbe</w:t>
            </w:r>
          </w:p>
        </w:tc>
        <w:tc>
          <w:tcPr>
            <w:tcW w:w="1180" w:type="dxa"/>
            <w:tcBorders>
              <w:top w:val="nil"/>
              <w:left w:val="nil"/>
              <w:bottom w:val="single" w:sz="4" w:space="0" w:color="auto"/>
              <w:right w:val="nil"/>
            </w:tcBorders>
            <w:shd w:val="clear" w:color="auto" w:fill="auto"/>
            <w:noWrap/>
            <w:vAlign w:val="bottom"/>
            <w:hideMark/>
          </w:tcPr>
          <w:p w14:paraId="528F31D8" w14:textId="77777777" w:rsidR="000D5EDD" w:rsidRPr="000D5EDD" w:rsidRDefault="000D5EDD" w:rsidP="000D5EDD">
            <w:pPr>
              <w:spacing w:line="240" w:lineRule="auto"/>
              <w:jc w:val="center"/>
              <w:rPr>
                <w:rFonts w:cs="Times New Roman"/>
                <w:color w:val="000000"/>
              </w:rPr>
            </w:pPr>
            <w:r w:rsidRPr="000D5EDD">
              <w:rPr>
                <w:rFonts w:cs="Times New Roman"/>
                <w:color w:val="000000"/>
              </w:rPr>
              <w:t>200</w:t>
            </w:r>
          </w:p>
        </w:tc>
        <w:tc>
          <w:tcPr>
            <w:tcW w:w="1000" w:type="dxa"/>
            <w:tcBorders>
              <w:top w:val="nil"/>
              <w:left w:val="nil"/>
              <w:bottom w:val="single" w:sz="4" w:space="0" w:color="auto"/>
              <w:right w:val="nil"/>
            </w:tcBorders>
            <w:shd w:val="clear" w:color="auto" w:fill="auto"/>
            <w:noWrap/>
            <w:vAlign w:val="bottom"/>
            <w:hideMark/>
          </w:tcPr>
          <w:p w14:paraId="5A780D8C" w14:textId="77777777" w:rsidR="000D5EDD" w:rsidRPr="000D5EDD" w:rsidRDefault="000D5EDD" w:rsidP="000D5EDD">
            <w:pPr>
              <w:spacing w:line="240" w:lineRule="auto"/>
              <w:jc w:val="center"/>
              <w:rPr>
                <w:rFonts w:cs="Times New Roman"/>
                <w:color w:val="000000"/>
              </w:rPr>
            </w:pPr>
            <w:r w:rsidRPr="000D5EDD">
              <w:rPr>
                <w:rFonts w:cs="Times New Roman"/>
                <w:color w:val="000000"/>
              </w:rPr>
              <w:t>7+</w:t>
            </w:r>
          </w:p>
        </w:tc>
        <w:tc>
          <w:tcPr>
            <w:tcW w:w="1980" w:type="dxa"/>
            <w:tcBorders>
              <w:top w:val="nil"/>
              <w:left w:val="nil"/>
              <w:bottom w:val="single" w:sz="4" w:space="0" w:color="auto"/>
              <w:right w:val="nil"/>
            </w:tcBorders>
            <w:shd w:val="clear" w:color="auto" w:fill="auto"/>
            <w:noWrap/>
            <w:vAlign w:val="bottom"/>
            <w:hideMark/>
          </w:tcPr>
          <w:p w14:paraId="4AACAB25" w14:textId="77777777" w:rsidR="000D5EDD" w:rsidRPr="000D5EDD" w:rsidRDefault="000D5EDD" w:rsidP="000D5EDD">
            <w:pPr>
              <w:spacing w:line="240" w:lineRule="auto"/>
              <w:jc w:val="center"/>
              <w:rPr>
                <w:rFonts w:cs="Times New Roman"/>
                <w:color w:val="000000"/>
              </w:rPr>
            </w:pPr>
            <w:r w:rsidRPr="000D5EDD">
              <w:rPr>
                <w:rFonts w:cs="Times New Roman"/>
                <w:color w:val="000000"/>
              </w:rPr>
              <w:t>Meandering</w:t>
            </w:r>
          </w:p>
        </w:tc>
        <w:tc>
          <w:tcPr>
            <w:tcW w:w="1220" w:type="dxa"/>
            <w:tcBorders>
              <w:top w:val="nil"/>
              <w:left w:val="nil"/>
              <w:bottom w:val="single" w:sz="4" w:space="0" w:color="auto"/>
              <w:right w:val="nil"/>
            </w:tcBorders>
            <w:shd w:val="clear" w:color="auto" w:fill="auto"/>
            <w:noWrap/>
            <w:vAlign w:val="bottom"/>
            <w:hideMark/>
          </w:tcPr>
          <w:p w14:paraId="5D2E8ADF" w14:textId="77777777" w:rsidR="000D5EDD" w:rsidRPr="000D5EDD" w:rsidRDefault="000D5EDD" w:rsidP="000D5EDD">
            <w:pPr>
              <w:spacing w:line="240" w:lineRule="auto"/>
              <w:jc w:val="center"/>
              <w:rPr>
                <w:rFonts w:cs="Times New Roman"/>
                <w:color w:val="000000"/>
              </w:rPr>
            </w:pPr>
            <w:r w:rsidRPr="000D5EDD">
              <w:rPr>
                <w:rFonts w:cs="Times New Roman"/>
                <w:color w:val="000000"/>
              </w:rPr>
              <w:t>Gradual</w:t>
            </w:r>
          </w:p>
        </w:tc>
        <w:tc>
          <w:tcPr>
            <w:tcW w:w="1480" w:type="dxa"/>
            <w:tcBorders>
              <w:top w:val="nil"/>
              <w:left w:val="nil"/>
              <w:bottom w:val="single" w:sz="4" w:space="0" w:color="auto"/>
              <w:right w:val="nil"/>
            </w:tcBorders>
            <w:shd w:val="clear" w:color="auto" w:fill="auto"/>
            <w:noWrap/>
            <w:vAlign w:val="bottom"/>
            <w:hideMark/>
          </w:tcPr>
          <w:p w14:paraId="5D928472" w14:textId="77777777" w:rsidR="000D5EDD" w:rsidRPr="000D5EDD" w:rsidRDefault="000D5EDD" w:rsidP="000D5EDD">
            <w:pPr>
              <w:spacing w:line="240" w:lineRule="auto"/>
              <w:jc w:val="center"/>
              <w:rPr>
                <w:rFonts w:cs="Times New Roman"/>
                <w:color w:val="000000"/>
              </w:rPr>
            </w:pPr>
            <w:r w:rsidRPr="000D5EDD">
              <w:rPr>
                <w:rFonts w:cs="Times New Roman"/>
                <w:color w:val="000000"/>
              </w:rPr>
              <w:t>Understory</w:t>
            </w:r>
          </w:p>
        </w:tc>
        <w:tc>
          <w:tcPr>
            <w:tcW w:w="1500" w:type="dxa"/>
            <w:tcBorders>
              <w:top w:val="nil"/>
              <w:left w:val="nil"/>
              <w:bottom w:val="single" w:sz="4" w:space="0" w:color="auto"/>
              <w:right w:val="nil"/>
            </w:tcBorders>
            <w:shd w:val="clear" w:color="auto" w:fill="auto"/>
            <w:noWrap/>
            <w:vAlign w:val="bottom"/>
            <w:hideMark/>
          </w:tcPr>
          <w:p w14:paraId="58EFF7C8" w14:textId="77777777" w:rsidR="000D5EDD" w:rsidRPr="000D5EDD" w:rsidRDefault="000D5EDD" w:rsidP="000D5EDD">
            <w:pPr>
              <w:spacing w:line="240" w:lineRule="auto"/>
              <w:jc w:val="center"/>
              <w:rPr>
                <w:rFonts w:cs="Times New Roman"/>
                <w:color w:val="000000"/>
              </w:rPr>
            </w:pPr>
            <w:r w:rsidRPr="000D5EDD">
              <w:rPr>
                <w:rFonts w:cs="Times New Roman"/>
                <w:color w:val="000000"/>
              </w:rPr>
              <w:t>Overstory</w:t>
            </w:r>
          </w:p>
        </w:tc>
      </w:tr>
    </w:tbl>
    <w:p w14:paraId="1ED14DF4" w14:textId="77777777" w:rsidR="00311FBC" w:rsidRDefault="00311FBC" w:rsidP="00311FBC">
      <w:pPr>
        <w:pStyle w:val="References"/>
      </w:pPr>
      <w:r>
        <w:rPr>
          <w:rStyle w:val="SubtleEmphasis"/>
          <w:lang w:val="en-US"/>
        </w:rPr>
        <w:br w:type="page"/>
      </w:r>
      <w:r>
        <w:rPr>
          <w:rStyle w:val="SubtleEmphasis"/>
          <w:lang w:val="en-US"/>
        </w:rPr>
        <w:lastRenderedPageBreak/>
        <w:t xml:space="preserve">Table A1. </w:t>
      </w:r>
      <w:r w:rsidRPr="00356BC0">
        <w:t>Continued (</w:t>
      </w:r>
      <w:r>
        <w:t xml:space="preserve">top of </w:t>
      </w:r>
      <w:r w:rsidRPr="00356BC0">
        <w:t>right</w:t>
      </w:r>
      <w:r>
        <w:t>-most</w:t>
      </w:r>
      <w:r w:rsidRPr="00356BC0">
        <w:t xml:space="preserve"> column)</w:t>
      </w:r>
      <w:r>
        <w:t>.</w:t>
      </w:r>
    </w:p>
    <w:tbl>
      <w:tblPr>
        <w:tblW w:w="8740" w:type="dxa"/>
        <w:jc w:val="center"/>
        <w:tblLook w:val="04A0" w:firstRow="1" w:lastRow="0" w:firstColumn="1" w:lastColumn="0" w:noHBand="0" w:noVBand="1"/>
      </w:tblPr>
      <w:tblGrid>
        <w:gridCol w:w="1120"/>
        <w:gridCol w:w="780"/>
        <w:gridCol w:w="6840"/>
      </w:tblGrid>
      <w:tr w:rsidR="00311FBC" w:rsidRPr="00356BC0" w14:paraId="5CDFB3EA" w14:textId="77777777" w:rsidTr="00311FBC">
        <w:trPr>
          <w:trHeight w:val="645"/>
          <w:jc w:val="center"/>
        </w:trPr>
        <w:tc>
          <w:tcPr>
            <w:tcW w:w="1120" w:type="dxa"/>
            <w:tcBorders>
              <w:top w:val="double" w:sz="6" w:space="0" w:color="auto"/>
              <w:left w:val="nil"/>
              <w:bottom w:val="single" w:sz="4" w:space="0" w:color="auto"/>
              <w:right w:val="nil"/>
            </w:tcBorders>
            <w:shd w:val="clear" w:color="auto" w:fill="auto"/>
            <w:vAlign w:val="bottom"/>
            <w:hideMark/>
          </w:tcPr>
          <w:p w14:paraId="5EA84B6D" w14:textId="77777777" w:rsidR="00311FBC" w:rsidRPr="00356BC0" w:rsidRDefault="00311FBC" w:rsidP="00311FBC">
            <w:pPr>
              <w:spacing w:line="240" w:lineRule="auto"/>
              <w:jc w:val="center"/>
              <w:rPr>
                <w:rFonts w:eastAsia="Times New Roman" w:cs="Times New Roman"/>
                <w:color w:val="000000"/>
              </w:rPr>
            </w:pPr>
            <w:r w:rsidRPr="00356BC0">
              <w:rPr>
                <w:rFonts w:eastAsia="Times New Roman" w:cs="Times New Roman"/>
                <w:color w:val="000000"/>
              </w:rPr>
              <w:t>Site</w:t>
            </w:r>
          </w:p>
        </w:tc>
        <w:tc>
          <w:tcPr>
            <w:tcW w:w="780" w:type="dxa"/>
            <w:tcBorders>
              <w:top w:val="double" w:sz="6" w:space="0" w:color="auto"/>
              <w:left w:val="nil"/>
              <w:bottom w:val="single" w:sz="4" w:space="0" w:color="auto"/>
              <w:right w:val="nil"/>
            </w:tcBorders>
            <w:shd w:val="clear" w:color="auto" w:fill="auto"/>
            <w:vAlign w:val="bottom"/>
            <w:hideMark/>
          </w:tcPr>
          <w:p w14:paraId="796280DE" w14:textId="77777777" w:rsidR="00311FBC" w:rsidRPr="00356BC0" w:rsidRDefault="00311FBC" w:rsidP="00311FBC">
            <w:pPr>
              <w:spacing w:line="240" w:lineRule="auto"/>
              <w:jc w:val="center"/>
              <w:rPr>
                <w:rFonts w:eastAsia="Times New Roman" w:cs="Times New Roman"/>
                <w:color w:val="000000"/>
              </w:rPr>
            </w:pPr>
            <w:r w:rsidRPr="00356BC0">
              <w:rPr>
                <w:rFonts w:eastAsia="Times New Roman" w:cs="Times New Roman"/>
                <w:color w:val="000000"/>
              </w:rPr>
              <w:t>Bank</w:t>
            </w:r>
          </w:p>
        </w:tc>
        <w:tc>
          <w:tcPr>
            <w:tcW w:w="6840" w:type="dxa"/>
            <w:tcBorders>
              <w:top w:val="double" w:sz="6" w:space="0" w:color="auto"/>
              <w:left w:val="nil"/>
              <w:bottom w:val="single" w:sz="4" w:space="0" w:color="auto"/>
              <w:right w:val="nil"/>
            </w:tcBorders>
            <w:shd w:val="clear" w:color="auto" w:fill="auto"/>
            <w:vAlign w:val="bottom"/>
            <w:hideMark/>
          </w:tcPr>
          <w:p w14:paraId="52F6B08B" w14:textId="77777777" w:rsidR="00311FBC" w:rsidRPr="00356BC0" w:rsidRDefault="00311FBC" w:rsidP="00311FBC">
            <w:pPr>
              <w:spacing w:line="240" w:lineRule="auto"/>
              <w:rPr>
                <w:rFonts w:eastAsia="Times New Roman" w:cs="Times New Roman"/>
                <w:color w:val="000000"/>
              </w:rPr>
            </w:pPr>
            <w:r w:rsidRPr="00356BC0">
              <w:rPr>
                <w:rFonts w:eastAsia="Times New Roman" w:cs="Times New Roman"/>
                <w:color w:val="000000"/>
              </w:rPr>
              <w:t>Location</w:t>
            </w:r>
          </w:p>
        </w:tc>
      </w:tr>
      <w:tr w:rsidR="000D5EDD" w:rsidRPr="00356BC0" w14:paraId="664B772D"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0D05F5AC" w14:textId="77777777" w:rsidR="000D5EDD" w:rsidRDefault="000D5EDD" w:rsidP="000D5EDD">
            <w:pPr>
              <w:spacing w:line="240" w:lineRule="auto"/>
              <w:rPr>
                <w:color w:val="000000"/>
              </w:rPr>
            </w:pPr>
            <w:r>
              <w:rPr>
                <w:color w:val="000000"/>
              </w:rPr>
              <w:t>BATE1</w:t>
            </w:r>
          </w:p>
        </w:tc>
        <w:tc>
          <w:tcPr>
            <w:tcW w:w="780" w:type="dxa"/>
            <w:tcBorders>
              <w:top w:val="nil"/>
              <w:left w:val="nil"/>
              <w:bottom w:val="nil"/>
              <w:right w:val="nil"/>
            </w:tcBorders>
            <w:shd w:val="clear" w:color="auto" w:fill="auto"/>
            <w:noWrap/>
            <w:vAlign w:val="bottom"/>
            <w:hideMark/>
          </w:tcPr>
          <w:p w14:paraId="38AE7CE9"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18FABDAE" w14:textId="77777777" w:rsidR="000D5EDD" w:rsidRDefault="000D5EDD" w:rsidP="000D5EDD">
            <w:pPr>
              <w:spacing w:line="240" w:lineRule="auto"/>
              <w:rPr>
                <w:color w:val="000000"/>
              </w:rPr>
            </w:pPr>
            <w:r>
              <w:rPr>
                <w:color w:val="000000"/>
              </w:rPr>
              <w:t>Bates Branch at Coweeta LTER, USA</w:t>
            </w:r>
          </w:p>
        </w:tc>
      </w:tr>
      <w:tr w:rsidR="000D5EDD" w:rsidRPr="00356BC0" w14:paraId="62B14E27"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7827F7AC" w14:textId="77777777" w:rsidR="000D5EDD" w:rsidRDefault="000D5EDD" w:rsidP="000D5EDD">
            <w:pPr>
              <w:spacing w:line="240" w:lineRule="auto"/>
              <w:rPr>
                <w:color w:val="000000"/>
              </w:rPr>
            </w:pPr>
            <w:r>
              <w:rPr>
                <w:color w:val="000000"/>
              </w:rPr>
              <w:t>BATE1</w:t>
            </w:r>
          </w:p>
        </w:tc>
        <w:tc>
          <w:tcPr>
            <w:tcW w:w="780" w:type="dxa"/>
            <w:tcBorders>
              <w:top w:val="nil"/>
              <w:left w:val="nil"/>
              <w:bottom w:val="nil"/>
              <w:right w:val="nil"/>
            </w:tcBorders>
            <w:shd w:val="clear" w:color="auto" w:fill="auto"/>
            <w:noWrap/>
            <w:vAlign w:val="bottom"/>
            <w:hideMark/>
          </w:tcPr>
          <w:p w14:paraId="30558B21"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nil"/>
              <w:right w:val="nil"/>
            </w:tcBorders>
            <w:shd w:val="clear" w:color="auto" w:fill="auto"/>
            <w:noWrap/>
            <w:vAlign w:val="bottom"/>
            <w:hideMark/>
          </w:tcPr>
          <w:p w14:paraId="5CC73E63" w14:textId="77777777" w:rsidR="000D5EDD" w:rsidRDefault="000D5EDD" w:rsidP="000D5EDD">
            <w:pPr>
              <w:spacing w:line="240" w:lineRule="auto"/>
              <w:rPr>
                <w:color w:val="000000"/>
              </w:rPr>
            </w:pPr>
            <w:r>
              <w:rPr>
                <w:color w:val="000000"/>
              </w:rPr>
              <w:t>Bates Branch at Coweeta LTER, USA</w:t>
            </w:r>
          </w:p>
        </w:tc>
      </w:tr>
      <w:tr w:rsidR="000D5EDD" w:rsidRPr="00356BC0" w14:paraId="5A9888CD"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4710277A" w14:textId="77777777" w:rsidR="000D5EDD" w:rsidRDefault="000D5EDD" w:rsidP="000D5EDD">
            <w:pPr>
              <w:spacing w:line="240" w:lineRule="auto"/>
              <w:rPr>
                <w:color w:val="000000"/>
              </w:rPr>
            </w:pPr>
            <w:r>
              <w:rPr>
                <w:color w:val="000000"/>
              </w:rPr>
              <w:t>HEAD2</w:t>
            </w:r>
          </w:p>
        </w:tc>
        <w:tc>
          <w:tcPr>
            <w:tcW w:w="780" w:type="dxa"/>
            <w:tcBorders>
              <w:top w:val="nil"/>
              <w:left w:val="nil"/>
              <w:bottom w:val="nil"/>
              <w:right w:val="nil"/>
            </w:tcBorders>
            <w:shd w:val="clear" w:color="auto" w:fill="auto"/>
            <w:noWrap/>
            <w:vAlign w:val="bottom"/>
            <w:hideMark/>
          </w:tcPr>
          <w:p w14:paraId="51C75015"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66580A85" w14:textId="77777777" w:rsidR="000D5EDD" w:rsidRDefault="000D5EDD" w:rsidP="000D5EDD">
            <w:pPr>
              <w:spacing w:line="240" w:lineRule="auto"/>
              <w:rPr>
                <w:color w:val="000000"/>
              </w:rPr>
            </w:pPr>
            <w:r>
              <w:rPr>
                <w:color w:val="000000"/>
              </w:rPr>
              <w:t xml:space="preserve">Tributary of </w:t>
            </w:r>
            <w:proofErr w:type="spellStart"/>
            <w:r>
              <w:rPr>
                <w:color w:val="000000"/>
              </w:rPr>
              <w:t>Shope</w:t>
            </w:r>
            <w:proofErr w:type="spellEnd"/>
            <w:r>
              <w:rPr>
                <w:color w:val="000000"/>
              </w:rPr>
              <w:t xml:space="preserve"> Fork Creek at Coweeta LTER, USA</w:t>
            </w:r>
          </w:p>
        </w:tc>
      </w:tr>
      <w:tr w:rsidR="000D5EDD" w:rsidRPr="00356BC0" w14:paraId="19712747"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28C4FD50" w14:textId="77777777" w:rsidR="000D5EDD" w:rsidRDefault="000D5EDD" w:rsidP="000D5EDD">
            <w:pPr>
              <w:spacing w:line="240" w:lineRule="auto"/>
              <w:rPr>
                <w:color w:val="000000"/>
              </w:rPr>
            </w:pPr>
            <w:r>
              <w:rPr>
                <w:color w:val="000000"/>
              </w:rPr>
              <w:t>HEAD2</w:t>
            </w:r>
          </w:p>
        </w:tc>
        <w:tc>
          <w:tcPr>
            <w:tcW w:w="780" w:type="dxa"/>
            <w:tcBorders>
              <w:top w:val="nil"/>
              <w:left w:val="nil"/>
              <w:bottom w:val="nil"/>
              <w:right w:val="nil"/>
            </w:tcBorders>
            <w:shd w:val="clear" w:color="auto" w:fill="auto"/>
            <w:noWrap/>
            <w:vAlign w:val="bottom"/>
            <w:hideMark/>
          </w:tcPr>
          <w:p w14:paraId="28369B90"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nil"/>
              <w:right w:val="nil"/>
            </w:tcBorders>
            <w:shd w:val="clear" w:color="auto" w:fill="auto"/>
            <w:noWrap/>
            <w:vAlign w:val="bottom"/>
            <w:hideMark/>
          </w:tcPr>
          <w:p w14:paraId="51FAB150" w14:textId="77777777" w:rsidR="000D5EDD" w:rsidRDefault="000D5EDD" w:rsidP="000D5EDD">
            <w:pPr>
              <w:spacing w:line="240" w:lineRule="auto"/>
              <w:rPr>
                <w:color w:val="000000"/>
              </w:rPr>
            </w:pPr>
            <w:r>
              <w:rPr>
                <w:color w:val="000000"/>
              </w:rPr>
              <w:t xml:space="preserve">Tributary of </w:t>
            </w:r>
            <w:proofErr w:type="spellStart"/>
            <w:r>
              <w:rPr>
                <w:color w:val="000000"/>
              </w:rPr>
              <w:t>Shope</w:t>
            </w:r>
            <w:proofErr w:type="spellEnd"/>
            <w:r>
              <w:rPr>
                <w:color w:val="000000"/>
              </w:rPr>
              <w:t xml:space="preserve"> Fork Creek at Coweeta LTER, USA</w:t>
            </w:r>
          </w:p>
        </w:tc>
      </w:tr>
      <w:tr w:rsidR="000D5EDD" w:rsidRPr="00356BC0" w14:paraId="2DCA6AE5"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24FC80C6" w14:textId="77777777" w:rsidR="000D5EDD" w:rsidRDefault="000D5EDD" w:rsidP="000D5EDD">
            <w:pPr>
              <w:spacing w:line="240" w:lineRule="auto"/>
              <w:rPr>
                <w:color w:val="000000"/>
              </w:rPr>
            </w:pPr>
            <w:r>
              <w:rPr>
                <w:color w:val="000000"/>
              </w:rPr>
              <w:t>BALL1</w:t>
            </w:r>
          </w:p>
        </w:tc>
        <w:tc>
          <w:tcPr>
            <w:tcW w:w="780" w:type="dxa"/>
            <w:tcBorders>
              <w:top w:val="nil"/>
              <w:left w:val="nil"/>
              <w:bottom w:val="nil"/>
              <w:right w:val="nil"/>
            </w:tcBorders>
            <w:shd w:val="clear" w:color="auto" w:fill="auto"/>
            <w:noWrap/>
            <w:vAlign w:val="bottom"/>
            <w:hideMark/>
          </w:tcPr>
          <w:p w14:paraId="05E4E554"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393E803D" w14:textId="77777777" w:rsidR="000D5EDD" w:rsidRDefault="000D5EDD" w:rsidP="000D5EDD">
            <w:pPr>
              <w:spacing w:line="240" w:lineRule="auto"/>
              <w:rPr>
                <w:color w:val="000000"/>
              </w:rPr>
            </w:pPr>
            <w:r>
              <w:rPr>
                <w:color w:val="000000"/>
              </w:rPr>
              <w:t>Ball Creek at Coweeta LTER, USA</w:t>
            </w:r>
          </w:p>
        </w:tc>
      </w:tr>
      <w:tr w:rsidR="000D5EDD" w:rsidRPr="00356BC0" w14:paraId="2120A5AE"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497398A6" w14:textId="77777777" w:rsidR="000D5EDD" w:rsidRDefault="000D5EDD" w:rsidP="000D5EDD">
            <w:pPr>
              <w:spacing w:line="240" w:lineRule="auto"/>
              <w:rPr>
                <w:color w:val="000000"/>
              </w:rPr>
            </w:pPr>
            <w:r>
              <w:rPr>
                <w:color w:val="000000"/>
              </w:rPr>
              <w:t>BALL1</w:t>
            </w:r>
          </w:p>
        </w:tc>
        <w:tc>
          <w:tcPr>
            <w:tcW w:w="780" w:type="dxa"/>
            <w:tcBorders>
              <w:top w:val="nil"/>
              <w:left w:val="nil"/>
              <w:bottom w:val="nil"/>
              <w:right w:val="nil"/>
            </w:tcBorders>
            <w:shd w:val="clear" w:color="auto" w:fill="auto"/>
            <w:noWrap/>
            <w:vAlign w:val="bottom"/>
            <w:hideMark/>
          </w:tcPr>
          <w:p w14:paraId="72B400C1"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nil"/>
              <w:right w:val="nil"/>
            </w:tcBorders>
            <w:shd w:val="clear" w:color="auto" w:fill="auto"/>
            <w:noWrap/>
            <w:vAlign w:val="bottom"/>
            <w:hideMark/>
          </w:tcPr>
          <w:p w14:paraId="7E8DCDE4" w14:textId="77777777" w:rsidR="000D5EDD" w:rsidRDefault="000D5EDD" w:rsidP="000D5EDD">
            <w:pPr>
              <w:spacing w:line="240" w:lineRule="auto"/>
              <w:rPr>
                <w:color w:val="000000"/>
              </w:rPr>
            </w:pPr>
            <w:r>
              <w:rPr>
                <w:color w:val="000000"/>
              </w:rPr>
              <w:t>Ball Creek at Coweeta LTER, USA</w:t>
            </w:r>
          </w:p>
        </w:tc>
      </w:tr>
      <w:tr w:rsidR="000D5EDD" w:rsidRPr="00356BC0" w14:paraId="281843A0"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7C80D5CE" w14:textId="77777777" w:rsidR="000D5EDD" w:rsidRDefault="000D5EDD" w:rsidP="000D5EDD">
            <w:pPr>
              <w:spacing w:line="240" w:lineRule="auto"/>
              <w:rPr>
                <w:color w:val="000000"/>
              </w:rPr>
            </w:pPr>
            <w:r>
              <w:rPr>
                <w:color w:val="000000"/>
              </w:rPr>
              <w:t>COWE1</w:t>
            </w:r>
          </w:p>
        </w:tc>
        <w:tc>
          <w:tcPr>
            <w:tcW w:w="780" w:type="dxa"/>
            <w:tcBorders>
              <w:top w:val="nil"/>
              <w:left w:val="nil"/>
              <w:bottom w:val="nil"/>
              <w:right w:val="nil"/>
            </w:tcBorders>
            <w:shd w:val="clear" w:color="auto" w:fill="auto"/>
            <w:noWrap/>
            <w:vAlign w:val="bottom"/>
            <w:hideMark/>
          </w:tcPr>
          <w:p w14:paraId="7597389E"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4563FE1C" w14:textId="77777777" w:rsidR="000D5EDD" w:rsidRDefault="000D5EDD" w:rsidP="000D5EDD">
            <w:pPr>
              <w:spacing w:line="240" w:lineRule="auto"/>
              <w:rPr>
                <w:color w:val="000000"/>
              </w:rPr>
            </w:pPr>
            <w:r>
              <w:rPr>
                <w:color w:val="000000"/>
              </w:rPr>
              <w:t>Coweeta Creek at Coweeta LTER, USA</w:t>
            </w:r>
          </w:p>
        </w:tc>
      </w:tr>
      <w:tr w:rsidR="000D5EDD" w:rsidRPr="00356BC0" w14:paraId="366CF14D"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45E72798" w14:textId="77777777" w:rsidR="000D5EDD" w:rsidRDefault="000D5EDD" w:rsidP="000D5EDD">
            <w:pPr>
              <w:spacing w:line="240" w:lineRule="auto"/>
              <w:rPr>
                <w:color w:val="000000"/>
              </w:rPr>
            </w:pPr>
            <w:r>
              <w:rPr>
                <w:color w:val="000000"/>
              </w:rPr>
              <w:t>COWE1</w:t>
            </w:r>
          </w:p>
        </w:tc>
        <w:tc>
          <w:tcPr>
            <w:tcW w:w="780" w:type="dxa"/>
            <w:tcBorders>
              <w:top w:val="nil"/>
              <w:left w:val="nil"/>
              <w:bottom w:val="nil"/>
              <w:right w:val="nil"/>
            </w:tcBorders>
            <w:shd w:val="clear" w:color="auto" w:fill="auto"/>
            <w:noWrap/>
            <w:vAlign w:val="bottom"/>
            <w:hideMark/>
          </w:tcPr>
          <w:p w14:paraId="4FE6BD39"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nil"/>
              <w:right w:val="nil"/>
            </w:tcBorders>
            <w:shd w:val="clear" w:color="auto" w:fill="auto"/>
            <w:noWrap/>
            <w:vAlign w:val="bottom"/>
            <w:hideMark/>
          </w:tcPr>
          <w:p w14:paraId="61F606BA" w14:textId="77777777" w:rsidR="000D5EDD" w:rsidRDefault="000D5EDD" w:rsidP="000D5EDD">
            <w:pPr>
              <w:spacing w:line="240" w:lineRule="auto"/>
              <w:rPr>
                <w:color w:val="000000"/>
              </w:rPr>
            </w:pPr>
            <w:r>
              <w:rPr>
                <w:color w:val="000000"/>
              </w:rPr>
              <w:t>Coweeta Creek at Coweeta LTER, USA</w:t>
            </w:r>
          </w:p>
        </w:tc>
      </w:tr>
      <w:tr w:rsidR="000D5EDD" w:rsidRPr="00356BC0" w14:paraId="44E78721"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0C71E7C0" w14:textId="77777777" w:rsidR="000D5EDD" w:rsidRDefault="000D5EDD" w:rsidP="000D5EDD">
            <w:pPr>
              <w:spacing w:line="240" w:lineRule="auto"/>
              <w:rPr>
                <w:color w:val="000000"/>
              </w:rPr>
            </w:pPr>
            <w:r>
              <w:rPr>
                <w:color w:val="000000"/>
              </w:rPr>
              <w:t>LTEN1</w:t>
            </w:r>
          </w:p>
        </w:tc>
        <w:tc>
          <w:tcPr>
            <w:tcW w:w="780" w:type="dxa"/>
            <w:tcBorders>
              <w:top w:val="nil"/>
              <w:left w:val="nil"/>
              <w:bottom w:val="nil"/>
              <w:right w:val="nil"/>
            </w:tcBorders>
            <w:shd w:val="clear" w:color="auto" w:fill="auto"/>
            <w:noWrap/>
            <w:vAlign w:val="bottom"/>
            <w:hideMark/>
          </w:tcPr>
          <w:p w14:paraId="08D45CE3"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nil"/>
              <w:right w:val="nil"/>
            </w:tcBorders>
            <w:shd w:val="clear" w:color="auto" w:fill="auto"/>
            <w:noWrap/>
            <w:vAlign w:val="bottom"/>
            <w:hideMark/>
          </w:tcPr>
          <w:p w14:paraId="55FC236A" w14:textId="77777777" w:rsidR="000D5EDD" w:rsidRDefault="000D5EDD" w:rsidP="000D5EDD">
            <w:pPr>
              <w:spacing w:line="240" w:lineRule="auto"/>
              <w:rPr>
                <w:color w:val="000000"/>
              </w:rPr>
            </w:pPr>
            <w:r>
              <w:rPr>
                <w:color w:val="000000"/>
              </w:rPr>
              <w:t>Little Tennessee River near Franklin, North Carolina, USA</w:t>
            </w:r>
          </w:p>
        </w:tc>
      </w:tr>
      <w:tr w:rsidR="000D5EDD" w:rsidRPr="00356BC0" w14:paraId="46306E3D"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0137CCDE" w14:textId="77777777" w:rsidR="000D5EDD" w:rsidRDefault="000D5EDD" w:rsidP="000D5EDD">
            <w:pPr>
              <w:spacing w:line="240" w:lineRule="auto"/>
              <w:rPr>
                <w:color w:val="000000"/>
              </w:rPr>
            </w:pPr>
            <w:r>
              <w:rPr>
                <w:color w:val="000000"/>
              </w:rPr>
              <w:t>RESI3</w:t>
            </w:r>
          </w:p>
        </w:tc>
        <w:tc>
          <w:tcPr>
            <w:tcW w:w="780" w:type="dxa"/>
            <w:tcBorders>
              <w:top w:val="nil"/>
              <w:left w:val="nil"/>
              <w:bottom w:val="nil"/>
              <w:right w:val="nil"/>
            </w:tcBorders>
            <w:shd w:val="clear" w:color="auto" w:fill="auto"/>
            <w:noWrap/>
            <w:vAlign w:val="bottom"/>
            <w:hideMark/>
          </w:tcPr>
          <w:p w14:paraId="54BB05E3"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25DDB9DF" w14:textId="77777777" w:rsidR="000D5EDD" w:rsidRDefault="000D5EDD" w:rsidP="000D5EDD">
            <w:pPr>
              <w:spacing w:line="240" w:lineRule="auto"/>
              <w:rPr>
                <w:color w:val="000000"/>
              </w:rPr>
            </w:pPr>
            <w:r>
              <w:rPr>
                <w:color w:val="000000"/>
              </w:rPr>
              <w:t xml:space="preserve">Tributary of </w:t>
            </w:r>
            <w:proofErr w:type="spellStart"/>
            <w:r>
              <w:rPr>
                <w:color w:val="000000"/>
              </w:rPr>
              <w:t>Resia</w:t>
            </w:r>
            <w:proofErr w:type="spellEnd"/>
            <w:r>
              <w:rPr>
                <w:color w:val="000000"/>
              </w:rPr>
              <w:t xml:space="preserve"> River near </w:t>
            </w:r>
            <w:proofErr w:type="spellStart"/>
            <w:r>
              <w:rPr>
                <w:color w:val="000000"/>
              </w:rPr>
              <w:t>Coritis</w:t>
            </w:r>
            <w:proofErr w:type="spellEnd"/>
            <w:r>
              <w:rPr>
                <w:color w:val="000000"/>
              </w:rPr>
              <w:t>, Italy</w:t>
            </w:r>
          </w:p>
        </w:tc>
      </w:tr>
      <w:tr w:rsidR="000D5EDD" w:rsidRPr="00356BC0" w14:paraId="03CC197C"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4B01E5EA" w14:textId="77777777" w:rsidR="000D5EDD" w:rsidRDefault="000D5EDD" w:rsidP="000D5EDD">
            <w:pPr>
              <w:spacing w:line="240" w:lineRule="auto"/>
              <w:rPr>
                <w:color w:val="000000"/>
              </w:rPr>
            </w:pPr>
            <w:r>
              <w:rPr>
                <w:color w:val="000000"/>
              </w:rPr>
              <w:t>RESI3</w:t>
            </w:r>
          </w:p>
        </w:tc>
        <w:tc>
          <w:tcPr>
            <w:tcW w:w="780" w:type="dxa"/>
            <w:tcBorders>
              <w:top w:val="nil"/>
              <w:left w:val="nil"/>
              <w:bottom w:val="nil"/>
              <w:right w:val="nil"/>
            </w:tcBorders>
            <w:shd w:val="clear" w:color="auto" w:fill="auto"/>
            <w:noWrap/>
            <w:vAlign w:val="bottom"/>
            <w:hideMark/>
          </w:tcPr>
          <w:p w14:paraId="22DE0DFD"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nil"/>
              <w:right w:val="nil"/>
            </w:tcBorders>
            <w:shd w:val="clear" w:color="auto" w:fill="auto"/>
            <w:noWrap/>
            <w:vAlign w:val="bottom"/>
            <w:hideMark/>
          </w:tcPr>
          <w:p w14:paraId="3BCB5D6E" w14:textId="77777777" w:rsidR="000D5EDD" w:rsidRDefault="000D5EDD" w:rsidP="000D5EDD">
            <w:pPr>
              <w:spacing w:line="240" w:lineRule="auto"/>
              <w:rPr>
                <w:color w:val="000000"/>
              </w:rPr>
            </w:pPr>
            <w:r>
              <w:rPr>
                <w:color w:val="000000"/>
              </w:rPr>
              <w:t xml:space="preserve">Tributary of </w:t>
            </w:r>
            <w:proofErr w:type="spellStart"/>
            <w:r>
              <w:rPr>
                <w:color w:val="000000"/>
              </w:rPr>
              <w:t>Resia</w:t>
            </w:r>
            <w:proofErr w:type="spellEnd"/>
            <w:r>
              <w:rPr>
                <w:color w:val="000000"/>
              </w:rPr>
              <w:t xml:space="preserve"> River near </w:t>
            </w:r>
            <w:proofErr w:type="spellStart"/>
            <w:r>
              <w:rPr>
                <w:color w:val="000000"/>
              </w:rPr>
              <w:t>Coritis</w:t>
            </w:r>
            <w:proofErr w:type="spellEnd"/>
            <w:r>
              <w:rPr>
                <w:color w:val="000000"/>
              </w:rPr>
              <w:t>, Italy</w:t>
            </w:r>
          </w:p>
        </w:tc>
      </w:tr>
      <w:tr w:rsidR="000D5EDD" w:rsidRPr="00356BC0" w14:paraId="7BE233DC"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47FA5954" w14:textId="77777777" w:rsidR="000D5EDD" w:rsidRDefault="000D5EDD" w:rsidP="000D5EDD">
            <w:pPr>
              <w:spacing w:line="240" w:lineRule="auto"/>
              <w:rPr>
                <w:color w:val="000000"/>
              </w:rPr>
            </w:pPr>
            <w:r>
              <w:rPr>
                <w:color w:val="000000"/>
              </w:rPr>
              <w:t>RESI4</w:t>
            </w:r>
          </w:p>
        </w:tc>
        <w:tc>
          <w:tcPr>
            <w:tcW w:w="780" w:type="dxa"/>
            <w:tcBorders>
              <w:top w:val="nil"/>
              <w:left w:val="nil"/>
              <w:bottom w:val="nil"/>
              <w:right w:val="nil"/>
            </w:tcBorders>
            <w:shd w:val="clear" w:color="auto" w:fill="auto"/>
            <w:noWrap/>
            <w:vAlign w:val="bottom"/>
            <w:hideMark/>
          </w:tcPr>
          <w:p w14:paraId="6A41B697"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7606BF34" w14:textId="77777777" w:rsidR="000D5EDD" w:rsidRDefault="000D5EDD" w:rsidP="000D5EDD">
            <w:pPr>
              <w:spacing w:line="240" w:lineRule="auto"/>
              <w:rPr>
                <w:color w:val="000000"/>
              </w:rPr>
            </w:pPr>
            <w:r>
              <w:rPr>
                <w:color w:val="000000"/>
              </w:rPr>
              <w:t xml:space="preserve">Tributary of </w:t>
            </w:r>
            <w:proofErr w:type="spellStart"/>
            <w:r>
              <w:rPr>
                <w:color w:val="000000"/>
              </w:rPr>
              <w:t>Resia</w:t>
            </w:r>
            <w:proofErr w:type="spellEnd"/>
            <w:r>
              <w:rPr>
                <w:color w:val="000000"/>
              </w:rPr>
              <w:t xml:space="preserve"> River near </w:t>
            </w:r>
            <w:proofErr w:type="spellStart"/>
            <w:r>
              <w:rPr>
                <w:color w:val="000000"/>
              </w:rPr>
              <w:t>Oseacco</w:t>
            </w:r>
            <w:proofErr w:type="spellEnd"/>
            <w:r>
              <w:rPr>
                <w:color w:val="000000"/>
              </w:rPr>
              <w:t>, Italy</w:t>
            </w:r>
          </w:p>
        </w:tc>
      </w:tr>
      <w:tr w:rsidR="000D5EDD" w:rsidRPr="00356BC0" w14:paraId="402EC998"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2FEC766F" w14:textId="77777777" w:rsidR="000D5EDD" w:rsidRDefault="000D5EDD" w:rsidP="000D5EDD">
            <w:pPr>
              <w:spacing w:line="240" w:lineRule="auto"/>
              <w:rPr>
                <w:color w:val="000000"/>
              </w:rPr>
            </w:pPr>
            <w:r>
              <w:rPr>
                <w:color w:val="000000"/>
              </w:rPr>
              <w:t>RESI4</w:t>
            </w:r>
          </w:p>
        </w:tc>
        <w:tc>
          <w:tcPr>
            <w:tcW w:w="780" w:type="dxa"/>
            <w:tcBorders>
              <w:top w:val="nil"/>
              <w:left w:val="nil"/>
              <w:bottom w:val="nil"/>
              <w:right w:val="nil"/>
            </w:tcBorders>
            <w:shd w:val="clear" w:color="auto" w:fill="auto"/>
            <w:noWrap/>
            <w:vAlign w:val="bottom"/>
            <w:hideMark/>
          </w:tcPr>
          <w:p w14:paraId="1D884F60"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nil"/>
              <w:right w:val="nil"/>
            </w:tcBorders>
            <w:shd w:val="clear" w:color="auto" w:fill="auto"/>
            <w:noWrap/>
            <w:vAlign w:val="bottom"/>
            <w:hideMark/>
          </w:tcPr>
          <w:p w14:paraId="1159E18E" w14:textId="77777777" w:rsidR="000D5EDD" w:rsidRDefault="000D5EDD" w:rsidP="000D5EDD">
            <w:pPr>
              <w:spacing w:line="240" w:lineRule="auto"/>
              <w:rPr>
                <w:color w:val="000000"/>
              </w:rPr>
            </w:pPr>
            <w:r>
              <w:rPr>
                <w:color w:val="000000"/>
              </w:rPr>
              <w:t xml:space="preserve">Tributary of </w:t>
            </w:r>
            <w:proofErr w:type="spellStart"/>
            <w:r>
              <w:rPr>
                <w:color w:val="000000"/>
              </w:rPr>
              <w:t>Resia</w:t>
            </w:r>
            <w:proofErr w:type="spellEnd"/>
            <w:r>
              <w:rPr>
                <w:color w:val="000000"/>
              </w:rPr>
              <w:t xml:space="preserve"> River near </w:t>
            </w:r>
            <w:proofErr w:type="spellStart"/>
            <w:r>
              <w:rPr>
                <w:color w:val="000000"/>
              </w:rPr>
              <w:t>Oseacco</w:t>
            </w:r>
            <w:proofErr w:type="spellEnd"/>
            <w:r>
              <w:rPr>
                <w:color w:val="000000"/>
              </w:rPr>
              <w:t>, Italy</w:t>
            </w:r>
          </w:p>
        </w:tc>
      </w:tr>
      <w:tr w:rsidR="000D5EDD" w:rsidRPr="00356BC0" w14:paraId="6B8BE01A"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5DF8B138" w14:textId="77777777" w:rsidR="000D5EDD" w:rsidRDefault="000D5EDD" w:rsidP="000D5EDD">
            <w:pPr>
              <w:spacing w:line="240" w:lineRule="auto"/>
              <w:rPr>
                <w:color w:val="000000"/>
              </w:rPr>
            </w:pPr>
            <w:r>
              <w:rPr>
                <w:color w:val="000000"/>
              </w:rPr>
              <w:t>RESI2</w:t>
            </w:r>
          </w:p>
        </w:tc>
        <w:tc>
          <w:tcPr>
            <w:tcW w:w="780" w:type="dxa"/>
            <w:tcBorders>
              <w:top w:val="nil"/>
              <w:left w:val="nil"/>
              <w:bottom w:val="nil"/>
              <w:right w:val="nil"/>
            </w:tcBorders>
            <w:shd w:val="clear" w:color="auto" w:fill="auto"/>
            <w:noWrap/>
            <w:vAlign w:val="bottom"/>
            <w:hideMark/>
          </w:tcPr>
          <w:p w14:paraId="28B3ABDA"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0FD4A35D" w14:textId="77777777" w:rsidR="000D5EDD" w:rsidRDefault="000D5EDD" w:rsidP="000D5EDD">
            <w:pPr>
              <w:spacing w:line="240" w:lineRule="auto"/>
              <w:rPr>
                <w:color w:val="000000"/>
              </w:rPr>
            </w:pPr>
            <w:r>
              <w:rPr>
                <w:color w:val="000000"/>
              </w:rPr>
              <w:t xml:space="preserve">Tributary of </w:t>
            </w:r>
            <w:proofErr w:type="spellStart"/>
            <w:r>
              <w:rPr>
                <w:color w:val="000000"/>
              </w:rPr>
              <w:t>Resia</w:t>
            </w:r>
            <w:proofErr w:type="spellEnd"/>
            <w:r>
              <w:rPr>
                <w:color w:val="000000"/>
              </w:rPr>
              <w:t xml:space="preserve"> River near </w:t>
            </w:r>
            <w:proofErr w:type="spellStart"/>
            <w:r>
              <w:rPr>
                <w:color w:val="000000"/>
              </w:rPr>
              <w:t>Oseacco</w:t>
            </w:r>
            <w:proofErr w:type="spellEnd"/>
            <w:r>
              <w:rPr>
                <w:color w:val="000000"/>
              </w:rPr>
              <w:t>, Italy</w:t>
            </w:r>
          </w:p>
        </w:tc>
      </w:tr>
      <w:tr w:rsidR="000D5EDD" w:rsidRPr="00356BC0" w14:paraId="6936F30C"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702143EC" w14:textId="77777777" w:rsidR="000D5EDD" w:rsidRDefault="000D5EDD" w:rsidP="000D5EDD">
            <w:pPr>
              <w:spacing w:line="240" w:lineRule="auto"/>
              <w:rPr>
                <w:color w:val="000000"/>
              </w:rPr>
            </w:pPr>
            <w:r>
              <w:rPr>
                <w:color w:val="000000"/>
              </w:rPr>
              <w:t>RESI2</w:t>
            </w:r>
          </w:p>
        </w:tc>
        <w:tc>
          <w:tcPr>
            <w:tcW w:w="780" w:type="dxa"/>
            <w:tcBorders>
              <w:top w:val="nil"/>
              <w:left w:val="nil"/>
              <w:bottom w:val="nil"/>
              <w:right w:val="nil"/>
            </w:tcBorders>
            <w:shd w:val="clear" w:color="auto" w:fill="auto"/>
            <w:noWrap/>
            <w:vAlign w:val="bottom"/>
            <w:hideMark/>
          </w:tcPr>
          <w:p w14:paraId="4737A5F3"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nil"/>
              <w:right w:val="nil"/>
            </w:tcBorders>
            <w:shd w:val="clear" w:color="auto" w:fill="auto"/>
            <w:noWrap/>
            <w:vAlign w:val="bottom"/>
            <w:hideMark/>
          </w:tcPr>
          <w:p w14:paraId="3CE646CD" w14:textId="77777777" w:rsidR="000D5EDD" w:rsidRDefault="000D5EDD" w:rsidP="000D5EDD">
            <w:pPr>
              <w:spacing w:line="240" w:lineRule="auto"/>
              <w:rPr>
                <w:color w:val="000000"/>
              </w:rPr>
            </w:pPr>
            <w:r>
              <w:rPr>
                <w:color w:val="000000"/>
              </w:rPr>
              <w:t xml:space="preserve">Tributary of </w:t>
            </w:r>
            <w:proofErr w:type="spellStart"/>
            <w:r>
              <w:rPr>
                <w:color w:val="000000"/>
              </w:rPr>
              <w:t>Resia</w:t>
            </w:r>
            <w:proofErr w:type="spellEnd"/>
            <w:r>
              <w:rPr>
                <w:color w:val="000000"/>
              </w:rPr>
              <w:t xml:space="preserve"> River near </w:t>
            </w:r>
            <w:proofErr w:type="spellStart"/>
            <w:r>
              <w:rPr>
                <w:color w:val="000000"/>
              </w:rPr>
              <w:t>Oseacco</w:t>
            </w:r>
            <w:proofErr w:type="spellEnd"/>
            <w:r>
              <w:rPr>
                <w:color w:val="000000"/>
              </w:rPr>
              <w:t>, Italy</w:t>
            </w:r>
          </w:p>
        </w:tc>
      </w:tr>
      <w:tr w:rsidR="000D5EDD" w:rsidRPr="00356BC0" w14:paraId="4426D7B3"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7C17059F" w14:textId="77777777" w:rsidR="000D5EDD" w:rsidRDefault="000D5EDD" w:rsidP="000D5EDD">
            <w:pPr>
              <w:spacing w:line="240" w:lineRule="auto"/>
              <w:rPr>
                <w:color w:val="000000"/>
              </w:rPr>
            </w:pPr>
            <w:r>
              <w:rPr>
                <w:color w:val="000000"/>
              </w:rPr>
              <w:t>RESI1</w:t>
            </w:r>
          </w:p>
        </w:tc>
        <w:tc>
          <w:tcPr>
            <w:tcW w:w="780" w:type="dxa"/>
            <w:tcBorders>
              <w:top w:val="nil"/>
              <w:left w:val="nil"/>
              <w:bottom w:val="nil"/>
              <w:right w:val="nil"/>
            </w:tcBorders>
            <w:shd w:val="clear" w:color="auto" w:fill="auto"/>
            <w:noWrap/>
            <w:vAlign w:val="bottom"/>
            <w:hideMark/>
          </w:tcPr>
          <w:p w14:paraId="1A3FA50B"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16AB4947" w14:textId="77777777" w:rsidR="000D5EDD" w:rsidRDefault="000D5EDD" w:rsidP="000D5EDD">
            <w:pPr>
              <w:spacing w:line="240" w:lineRule="auto"/>
              <w:rPr>
                <w:color w:val="000000"/>
              </w:rPr>
            </w:pPr>
            <w:proofErr w:type="spellStart"/>
            <w:r>
              <w:rPr>
                <w:color w:val="000000"/>
              </w:rPr>
              <w:t>Resia</w:t>
            </w:r>
            <w:proofErr w:type="spellEnd"/>
            <w:r>
              <w:rPr>
                <w:color w:val="000000"/>
              </w:rPr>
              <w:t xml:space="preserve"> River near </w:t>
            </w:r>
            <w:proofErr w:type="spellStart"/>
            <w:r>
              <w:rPr>
                <w:color w:val="000000"/>
              </w:rPr>
              <w:t>Stolvizza</w:t>
            </w:r>
            <w:proofErr w:type="spellEnd"/>
            <w:r>
              <w:rPr>
                <w:color w:val="000000"/>
              </w:rPr>
              <w:t>, Italy</w:t>
            </w:r>
          </w:p>
        </w:tc>
      </w:tr>
      <w:tr w:rsidR="000D5EDD" w:rsidRPr="00356BC0" w14:paraId="757A9498"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212DBCA1" w14:textId="77777777" w:rsidR="000D5EDD" w:rsidRDefault="000D5EDD" w:rsidP="000D5EDD">
            <w:pPr>
              <w:spacing w:line="240" w:lineRule="auto"/>
              <w:rPr>
                <w:color w:val="000000"/>
              </w:rPr>
            </w:pPr>
            <w:r>
              <w:rPr>
                <w:color w:val="000000"/>
              </w:rPr>
              <w:t>RESI1</w:t>
            </w:r>
          </w:p>
        </w:tc>
        <w:tc>
          <w:tcPr>
            <w:tcW w:w="780" w:type="dxa"/>
            <w:tcBorders>
              <w:top w:val="nil"/>
              <w:left w:val="nil"/>
              <w:bottom w:val="nil"/>
              <w:right w:val="nil"/>
            </w:tcBorders>
            <w:shd w:val="clear" w:color="auto" w:fill="auto"/>
            <w:noWrap/>
            <w:vAlign w:val="bottom"/>
            <w:hideMark/>
          </w:tcPr>
          <w:p w14:paraId="72AA34B7"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nil"/>
              <w:right w:val="nil"/>
            </w:tcBorders>
            <w:shd w:val="clear" w:color="auto" w:fill="auto"/>
            <w:noWrap/>
            <w:vAlign w:val="bottom"/>
            <w:hideMark/>
          </w:tcPr>
          <w:p w14:paraId="06B55495" w14:textId="77777777" w:rsidR="000D5EDD" w:rsidRDefault="000D5EDD" w:rsidP="000D5EDD">
            <w:pPr>
              <w:spacing w:line="240" w:lineRule="auto"/>
              <w:rPr>
                <w:color w:val="000000"/>
              </w:rPr>
            </w:pPr>
            <w:proofErr w:type="spellStart"/>
            <w:r>
              <w:rPr>
                <w:color w:val="000000"/>
              </w:rPr>
              <w:t>Resia</w:t>
            </w:r>
            <w:proofErr w:type="spellEnd"/>
            <w:r>
              <w:rPr>
                <w:color w:val="000000"/>
              </w:rPr>
              <w:t xml:space="preserve"> River near </w:t>
            </w:r>
            <w:proofErr w:type="spellStart"/>
            <w:r>
              <w:rPr>
                <w:color w:val="000000"/>
              </w:rPr>
              <w:t>Stolvizza</w:t>
            </w:r>
            <w:proofErr w:type="spellEnd"/>
            <w:r>
              <w:rPr>
                <w:color w:val="000000"/>
              </w:rPr>
              <w:t>, Italy</w:t>
            </w:r>
          </w:p>
        </w:tc>
      </w:tr>
      <w:tr w:rsidR="000D5EDD" w:rsidRPr="00356BC0" w14:paraId="18604D40"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7AA37B75" w14:textId="77777777" w:rsidR="000D5EDD" w:rsidRDefault="000D5EDD" w:rsidP="000D5EDD">
            <w:pPr>
              <w:spacing w:line="240" w:lineRule="auto"/>
              <w:rPr>
                <w:color w:val="000000"/>
              </w:rPr>
            </w:pPr>
            <w:r>
              <w:rPr>
                <w:color w:val="000000"/>
              </w:rPr>
              <w:t>RESI5</w:t>
            </w:r>
          </w:p>
        </w:tc>
        <w:tc>
          <w:tcPr>
            <w:tcW w:w="780" w:type="dxa"/>
            <w:tcBorders>
              <w:top w:val="nil"/>
              <w:left w:val="nil"/>
              <w:bottom w:val="nil"/>
              <w:right w:val="nil"/>
            </w:tcBorders>
            <w:shd w:val="clear" w:color="auto" w:fill="auto"/>
            <w:noWrap/>
            <w:vAlign w:val="bottom"/>
            <w:hideMark/>
          </w:tcPr>
          <w:p w14:paraId="6CC43B9A"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3F2F65C7" w14:textId="77777777" w:rsidR="000D5EDD" w:rsidRDefault="000D5EDD" w:rsidP="000D5EDD">
            <w:pPr>
              <w:spacing w:line="240" w:lineRule="auto"/>
              <w:rPr>
                <w:color w:val="000000"/>
              </w:rPr>
            </w:pPr>
            <w:proofErr w:type="spellStart"/>
            <w:r>
              <w:rPr>
                <w:color w:val="000000"/>
              </w:rPr>
              <w:t>Resia</w:t>
            </w:r>
            <w:proofErr w:type="spellEnd"/>
            <w:r>
              <w:rPr>
                <w:color w:val="000000"/>
              </w:rPr>
              <w:t xml:space="preserve"> River near </w:t>
            </w:r>
            <w:proofErr w:type="spellStart"/>
            <w:r>
              <w:rPr>
                <w:color w:val="000000"/>
              </w:rPr>
              <w:t>Oseacco</w:t>
            </w:r>
            <w:proofErr w:type="spellEnd"/>
            <w:r>
              <w:rPr>
                <w:color w:val="000000"/>
              </w:rPr>
              <w:t>, Italy</w:t>
            </w:r>
          </w:p>
        </w:tc>
      </w:tr>
      <w:tr w:rsidR="000D5EDD" w:rsidRPr="00356BC0" w14:paraId="3486AB3B" w14:textId="77777777" w:rsidTr="00311FBC">
        <w:trPr>
          <w:trHeight w:val="315"/>
          <w:jc w:val="center"/>
        </w:trPr>
        <w:tc>
          <w:tcPr>
            <w:tcW w:w="1120" w:type="dxa"/>
            <w:tcBorders>
              <w:top w:val="nil"/>
              <w:left w:val="nil"/>
              <w:bottom w:val="nil"/>
              <w:right w:val="nil"/>
            </w:tcBorders>
            <w:shd w:val="clear" w:color="auto" w:fill="auto"/>
            <w:noWrap/>
            <w:vAlign w:val="bottom"/>
            <w:hideMark/>
          </w:tcPr>
          <w:p w14:paraId="41804E71" w14:textId="77777777" w:rsidR="000D5EDD" w:rsidRDefault="000D5EDD" w:rsidP="000D5EDD">
            <w:pPr>
              <w:spacing w:line="240" w:lineRule="auto"/>
              <w:rPr>
                <w:color w:val="000000"/>
              </w:rPr>
            </w:pPr>
            <w:r>
              <w:rPr>
                <w:color w:val="000000"/>
              </w:rPr>
              <w:t>RESI5</w:t>
            </w:r>
          </w:p>
        </w:tc>
        <w:tc>
          <w:tcPr>
            <w:tcW w:w="780" w:type="dxa"/>
            <w:tcBorders>
              <w:top w:val="nil"/>
              <w:left w:val="nil"/>
              <w:bottom w:val="nil"/>
              <w:right w:val="nil"/>
            </w:tcBorders>
            <w:shd w:val="clear" w:color="auto" w:fill="auto"/>
            <w:noWrap/>
            <w:vAlign w:val="bottom"/>
            <w:hideMark/>
          </w:tcPr>
          <w:p w14:paraId="724E15BF"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nil"/>
              <w:right w:val="nil"/>
            </w:tcBorders>
            <w:shd w:val="clear" w:color="auto" w:fill="auto"/>
            <w:noWrap/>
            <w:vAlign w:val="bottom"/>
            <w:hideMark/>
          </w:tcPr>
          <w:p w14:paraId="38A53247" w14:textId="77777777" w:rsidR="000D5EDD" w:rsidRDefault="000D5EDD" w:rsidP="000D5EDD">
            <w:pPr>
              <w:spacing w:line="240" w:lineRule="auto"/>
              <w:rPr>
                <w:color w:val="000000"/>
              </w:rPr>
            </w:pPr>
            <w:proofErr w:type="spellStart"/>
            <w:r>
              <w:rPr>
                <w:color w:val="000000"/>
              </w:rPr>
              <w:t>Resia</w:t>
            </w:r>
            <w:proofErr w:type="spellEnd"/>
            <w:r>
              <w:rPr>
                <w:color w:val="000000"/>
              </w:rPr>
              <w:t xml:space="preserve"> River near </w:t>
            </w:r>
            <w:proofErr w:type="spellStart"/>
            <w:r>
              <w:rPr>
                <w:color w:val="000000"/>
              </w:rPr>
              <w:t>Oseacco</w:t>
            </w:r>
            <w:proofErr w:type="spellEnd"/>
            <w:r>
              <w:rPr>
                <w:color w:val="000000"/>
              </w:rPr>
              <w:t>, Italy</w:t>
            </w:r>
          </w:p>
        </w:tc>
      </w:tr>
      <w:tr w:rsidR="000D5EDD" w:rsidRPr="00356BC0" w14:paraId="631DB9AA" w14:textId="77777777" w:rsidTr="00311FBC">
        <w:trPr>
          <w:trHeight w:val="315"/>
          <w:jc w:val="center"/>
        </w:trPr>
        <w:tc>
          <w:tcPr>
            <w:tcW w:w="1120" w:type="dxa"/>
            <w:tcBorders>
              <w:top w:val="nil"/>
              <w:left w:val="nil"/>
              <w:right w:val="nil"/>
            </w:tcBorders>
            <w:shd w:val="clear" w:color="auto" w:fill="auto"/>
            <w:noWrap/>
            <w:vAlign w:val="bottom"/>
            <w:hideMark/>
          </w:tcPr>
          <w:p w14:paraId="2D63BD51" w14:textId="77777777" w:rsidR="000D5EDD" w:rsidRDefault="000D5EDD" w:rsidP="000D5EDD">
            <w:pPr>
              <w:spacing w:line="240" w:lineRule="auto"/>
              <w:rPr>
                <w:color w:val="000000"/>
              </w:rPr>
            </w:pPr>
            <w:r>
              <w:rPr>
                <w:color w:val="000000"/>
              </w:rPr>
              <w:t>ARZO1</w:t>
            </w:r>
          </w:p>
        </w:tc>
        <w:tc>
          <w:tcPr>
            <w:tcW w:w="780" w:type="dxa"/>
            <w:tcBorders>
              <w:top w:val="nil"/>
              <w:left w:val="nil"/>
              <w:right w:val="nil"/>
            </w:tcBorders>
            <w:shd w:val="clear" w:color="auto" w:fill="auto"/>
            <w:noWrap/>
            <w:vAlign w:val="bottom"/>
            <w:hideMark/>
          </w:tcPr>
          <w:p w14:paraId="66629FD2" w14:textId="77777777" w:rsidR="000D5EDD" w:rsidRDefault="000D5EDD" w:rsidP="000D5EDD">
            <w:pPr>
              <w:spacing w:line="240" w:lineRule="auto"/>
              <w:jc w:val="center"/>
              <w:rPr>
                <w:color w:val="000000"/>
              </w:rPr>
            </w:pPr>
            <w:r>
              <w:rPr>
                <w:color w:val="000000"/>
              </w:rPr>
              <w:t>Left</w:t>
            </w:r>
          </w:p>
        </w:tc>
        <w:tc>
          <w:tcPr>
            <w:tcW w:w="6840" w:type="dxa"/>
            <w:tcBorders>
              <w:top w:val="nil"/>
              <w:left w:val="nil"/>
              <w:right w:val="nil"/>
            </w:tcBorders>
            <w:shd w:val="clear" w:color="auto" w:fill="auto"/>
            <w:noWrap/>
            <w:vAlign w:val="bottom"/>
            <w:hideMark/>
          </w:tcPr>
          <w:p w14:paraId="709A1B7F" w14:textId="77777777" w:rsidR="000D5EDD" w:rsidRDefault="000D5EDD" w:rsidP="000D5EDD">
            <w:pPr>
              <w:spacing w:line="240" w:lineRule="auto"/>
              <w:rPr>
                <w:color w:val="000000"/>
              </w:rPr>
            </w:pPr>
            <w:proofErr w:type="spellStart"/>
            <w:r>
              <w:rPr>
                <w:color w:val="000000"/>
              </w:rPr>
              <w:t>Arzino</w:t>
            </w:r>
            <w:proofErr w:type="spellEnd"/>
            <w:r>
              <w:rPr>
                <w:color w:val="000000"/>
              </w:rPr>
              <w:t xml:space="preserve"> River near </w:t>
            </w:r>
            <w:proofErr w:type="spellStart"/>
            <w:r>
              <w:rPr>
                <w:color w:val="000000"/>
              </w:rPr>
              <w:t>Flagogna</w:t>
            </w:r>
            <w:proofErr w:type="spellEnd"/>
            <w:r>
              <w:rPr>
                <w:color w:val="000000"/>
              </w:rPr>
              <w:t>, Italy</w:t>
            </w:r>
          </w:p>
        </w:tc>
      </w:tr>
      <w:tr w:rsidR="000D5EDD" w:rsidRPr="00356BC0" w14:paraId="0E3447E2" w14:textId="77777777" w:rsidTr="00311FBC">
        <w:trPr>
          <w:trHeight w:val="315"/>
          <w:jc w:val="center"/>
        </w:trPr>
        <w:tc>
          <w:tcPr>
            <w:tcW w:w="1120" w:type="dxa"/>
            <w:tcBorders>
              <w:top w:val="nil"/>
              <w:left w:val="nil"/>
              <w:bottom w:val="single" w:sz="4" w:space="0" w:color="auto"/>
              <w:right w:val="nil"/>
            </w:tcBorders>
            <w:shd w:val="clear" w:color="auto" w:fill="auto"/>
            <w:noWrap/>
            <w:vAlign w:val="bottom"/>
            <w:hideMark/>
          </w:tcPr>
          <w:p w14:paraId="0668A992" w14:textId="77777777" w:rsidR="000D5EDD" w:rsidRDefault="000D5EDD" w:rsidP="000D5EDD">
            <w:pPr>
              <w:spacing w:line="240" w:lineRule="auto"/>
              <w:rPr>
                <w:color w:val="000000"/>
              </w:rPr>
            </w:pPr>
            <w:r>
              <w:rPr>
                <w:color w:val="000000"/>
              </w:rPr>
              <w:t>ARZO1</w:t>
            </w:r>
          </w:p>
        </w:tc>
        <w:tc>
          <w:tcPr>
            <w:tcW w:w="780" w:type="dxa"/>
            <w:tcBorders>
              <w:top w:val="nil"/>
              <w:left w:val="nil"/>
              <w:bottom w:val="single" w:sz="4" w:space="0" w:color="auto"/>
              <w:right w:val="nil"/>
            </w:tcBorders>
            <w:shd w:val="clear" w:color="auto" w:fill="auto"/>
            <w:noWrap/>
            <w:vAlign w:val="bottom"/>
            <w:hideMark/>
          </w:tcPr>
          <w:p w14:paraId="783DEE59"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single" w:sz="4" w:space="0" w:color="auto"/>
              <w:right w:val="nil"/>
            </w:tcBorders>
            <w:shd w:val="clear" w:color="auto" w:fill="auto"/>
            <w:noWrap/>
            <w:vAlign w:val="bottom"/>
            <w:hideMark/>
          </w:tcPr>
          <w:p w14:paraId="7AEDC1E4" w14:textId="77777777" w:rsidR="000D5EDD" w:rsidRDefault="000D5EDD" w:rsidP="000D5EDD">
            <w:pPr>
              <w:spacing w:line="240" w:lineRule="auto"/>
              <w:rPr>
                <w:color w:val="000000"/>
              </w:rPr>
            </w:pPr>
            <w:proofErr w:type="spellStart"/>
            <w:r>
              <w:rPr>
                <w:color w:val="000000"/>
              </w:rPr>
              <w:t>Arzino</w:t>
            </w:r>
            <w:proofErr w:type="spellEnd"/>
            <w:r>
              <w:rPr>
                <w:color w:val="000000"/>
              </w:rPr>
              <w:t xml:space="preserve"> River near </w:t>
            </w:r>
            <w:proofErr w:type="spellStart"/>
            <w:r>
              <w:rPr>
                <w:color w:val="000000"/>
              </w:rPr>
              <w:t>Flagogna</w:t>
            </w:r>
            <w:proofErr w:type="spellEnd"/>
            <w:r>
              <w:rPr>
                <w:color w:val="000000"/>
              </w:rPr>
              <w:t>, Italy</w:t>
            </w:r>
          </w:p>
        </w:tc>
      </w:tr>
    </w:tbl>
    <w:p w14:paraId="06B66CEA" w14:textId="77777777" w:rsidR="00311FBC" w:rsidRDefault="00311FBC" w:rsidP="00311FBC">
      <w:pPr>
        <w:pStyle w:val="References"/>
      </w:pPr>
      <w:r>
        <w:rPr>
          <w:rStyle w:val="SubtleEmphasis"/>
          <w:lang w:val="en-US"/>
        </w:rPr>
        <w:br w:type="page"/>
      </w:r>
      <w:r>
        <w:rPr>
          <w:rStyle w:val="SubtleEmphasis"/>
          <w:lang w:val="en-US"/>
        </w:rPr>
        <w:lastRenderedPageBreak/>
        <w:t xml:space="preserve">Table A1. </w:t>
      </w:r>
      <w:r w:rsidRPr="00256E5A">
        <w:t>Continued (</w:t>
      </w:r>
      <w:r>
        <w:t>bottom of</w:t>
      </w:r>
      <w:r w:rsidRPr="00256E5A">
        <w:t xml:space="preserve"> right-most column).</w:t>
      </w:r>
    </w:p>
    <w:tbl>
      <w:tblPr>
        <w:tblW w:w="8743" w:type="dxa"/>
        <w:jc w:val="center"/>
        <w:tblLook w:val="04A0" w:firstRow="1" w:lastRow="0" w:firstColumn="1" w:lastColumn="0" w:noHBand="0" w:noVBand="1"/>
      </w:tblPr>
      <w:tblGrid>
        <w:gridCol w:w="1123"/>
        <w:gridCol w:w="780"/>
        <w:gridCol w:w="6840"/>
      </w:tblGrid>
      <w:tr w:rsidR="00311FBC" w:rsidRPr="00256E5A" w14:paraId="5BECD5F7" w14:textId="77777777" w:rsidTr="00311FBC">
        <w:trPr>
          <w:trHeight w:val="645"/>
          <w:jc w:val="center"/>
        </w:trPr>
        <w:tc>
          <w:tcPr>
            <w:tcW w:w="1123" w:type="dxa"/>
            <w:tcBorders>
              <w:top w:val="double" w:sz="6" w:space="0" w:color="auto"/>
              <w:left w:val="nil"/>
              <w:bottom w:val="single" w:sz="4" w:space="0" w:color="auto"/>
              <w:right w:val="nil"/>
            </w:tcBorders>
            <w:shd w:val="clear" w:color="auto" w:fill="auto"/>
            <w:vAlign w:val="bottom"/>
            <w:hideMark/>
          </w:tcPr>
          <w:p w14:paraId="1F7D0F3F" w14:textId="77777777" w:rsidR="00311FBC" w:rsidRPr="00256E5A" w:rsidRDefault="00311FBC" w:rsidP="000D5EDD">
            <w:pPr>
              <w:spacing w:line="240" w:lineRule="auto"/>
              <w:jc w:val="center"/>
              <w:rPr>
                <w:rFonts w:eastAsia="Times New Roman" w:cs="Times New Roman"/>
                <w:color w:val="000000"/>
              </w:rPr>
            </w:pPr>
            <w:r w:rsidRPr="00256E5A">
              <w:rPr>
                <w:rFonts w:eastAsia="Times New Roman" w:cs="Times New Roman"/>
                <w:color w:val="000000"/>
              </w:rPr>
              <w:t>Site</w:t>
            </w:r>
          </w:p>
        </w:tc>
        <w:tc>
          <w:tcPr>
            <w:tcW w:w="780" w:type="dxa"/>
            <w:tcBorders>
              <w:top w:val="double" w:sz="6" w:space="0" w:color="auto"/>
              <w:left w:val="nil"/>
              <w:bottom w:val="single" w:sz="4" w:space="0" w:color="auto"/>
              <w:right w:val="nil"/>
            </w:tcBorders>
            <w:shd w:val="clear" w:color="auto" w:fill="auto"/>
            <w:vAlign w:val="bottom"/>
            <w:hideMark/>
          </w:tcPr>
          <w:p w14:paraId="1BBEAD3E" w14:textId="77777777" w:rsidR="00311FBC" w:rsidRPr="00256E5A" w:rsidRDefault="00311FBC" w:rsidP="000D5EDD">
            <w:pPr>
              <w:spacing w:line="240" w:lineRule="auto"/>
              <w:jc w:val="center"/>
              <w:rPr>
                <w:rFonts w:eastAsia="Times New Roman" w:cs="Times New Roman"/>
                <w:color w:val="000000"/>
              </w:rPr>
            </w:pPr>
            <w:r w:rsidRPr="00256E5A">
              <w:rPr>
                <w:rFonts w:eastAsia="Times New Roman" w:cs="Times New Roman"/>
                <w:color w:val="000000"/>
              </w:rPr>
              <w:t>Bank</w:t>
            </w:r>
          </w:p>
        </w:tc>
        <w:tc>
          <w:tcPr>
            <w:tcW w:w="6840" w:type="dxa"/>
            <w:tcBorders>
              <w:top w:val="double" w:sz="6" w:space="0" w:color="auto"/>
              <w:left w:val="nil"/>
              <w:bottom w:val="single" w:sz="4" w:space="0" w:color="auto"/>
              <w:right w:val="nil"/>
            </w:tcBorders>
            <w:shd w:val="clear" w:color="auto" w:fill="auto"/>
            <w:vAlign w:val="bottom"/>
            <w:hideMark/>
          </w:tcPr>
          <w:p w14:paraId="7D08F6B1" w14:textId="77777777" w:rsidR="00311FBC" w:rsidRPr="00256E5A" w:rsidRDefault="00311FBC" w:rsidP="000D5EDD">
            <w:pPr>
              <w:spacing w:line="240" w:lineRule="auto"/>
              <w:rPr>
                <w:rFonts w:eastAsia="Times New Roman" w:cs="Times New Roman"/>
                <w:color w:val="000000"/>
              </w:rPr>
            </w:pPr>
            <w:r w:rsidRPr="00256E5A">
              <w:rPr>
                <w:rFonts w:eastAsia="Times New Roman" w:cs="Times New Roman"/>
                <w:color w:val="000000"/>
              </w:rPr>
              <w:t>Location</w:t>
            </w:r>
          </w:p>
        </w:tc>
      </w:tr>
      <w:tr w:rsidR="000D5EDD" w:rsidRPr="00256E5A" w14:paraId="62B3DDA1"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27D953B3" w14:textId="77777777" w:rsidR="000D5EDD" w:rsidRDefault="000D5EDD" w:rsidP="000D5EDD">
            <w:pPr>
              <w:spacing w:line="240" w:lineRule="auto"/>
              <w:rPr>
                <w:color w:val="000000"/>
              </w:rPr>
            </w:pPr>
            <w:r>
              <w:rPr>
                <w:color w:val="000000"/>
              </w:rPr>
              <w:t>ARZO2</w:t>
            </w:r>
          </w:p>
        </w:tc>
        <w:tc>
          <w:tcPr>
            <w:tcW w:w="780" w:type="dxa"/>
            <w:tcBorders>
              <w:top w:val="nil"/>
              <w:left w:val="nil"/>
              <w:bottom w:val="nil"/>
              <w:right w:val="nil"/>
            </w:tcBorders>
            <w:shd w:val="clear" w:color="auto" w:fill="auto"/>
            <w:noWrap/>
            <w:vAlign w:val="bottom"/>
            <w:hideMark/>
          </w:tcPr>
          <w:p w14:paraId="576CD43D"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05171CAD" w14:textId="77777777" w:rsidR="000D5EDD" w:rsidRDefault="000D5EDD" w:rsidP="000D5EDD">
            <w:pPr>
              <w:spacing w:line="240" w:lineRule="auto"/>
              <w:rPr>
                <w:color w:val="000000"/>
              </w:rPr>
            </w:pPr>
            <w:proofErr w:type="spellStart"/>
            <w:r>
              <w:rPr>
                <w:color w:val="000000"/>
              </w:rPr>
              <w:t>Arzino</w:t>
            </w:r>
            <w:proofErr w:type="spellEnd"/>
            <w:r>
              <w:rPr>
                <w:color w:val="000000"/>
              </w:rPr>
              <w:t xml:space="preserve"> River near </w:t>
            </w:r>
            <w:proofErr w:type="spellStart"/>
            <w:r>
              <w:rPr>
                <w:color w:val="000000"/>
              </w:rPr>
              <w:t>Flagogna</w:t>
            </w:r>
            <w:proofErr w:type="spellEnd"/>
            <w:r>
              <w:rPr>
                <w:color w:val="000000"/>
              </w:rPr>
              <w:t>, Italy</w:t>
            </w:r>
          </w:p>
        </w:tc>
      </w:tr>
      <w:tr w:rsidR="000D5EDD" w:rsidRPr="00256E5A" w14:paraId="0355D9B4"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294A5FF4" w14:textId="77777777" w:rsidR="000D5EDD" w:rsidRDefault="000D5EDD" w:rsidP="000D5EDD">
            <w:pPr>
              <w:spacing w:line="240" w:lineRule="auto"/>
              <w:rPr>
                <w:color w:val="000000"/>
              </w:rPr>
            </w:pPr>
            <w:r>
              <w:rPr>
                <w:color w:val="000000"/>
              </w:rPr>
              <w:t>BOLZ1</w:t>
            </w:r>
          </w:p>
        </w:tc>
        <w:tc>
          <w:tcPr>
            <w:tcW w:w="780" w:type="dxa"/>
            <w:tcBorders>
              <w:top w:val="nil"/>
              <w:left w:val="nil"/>
              <w:bottom w:val="nil"/>
              <w:right w:val="nil"/>
            </w:tcBorders>
            <w:shd w:val="clear" w:color="auto" w:fill="auto"/>
            <w:noWrap/>
            <w:vAlign w:val="bottom"/>
            <w:hideMark/>
          </w:tcPr>
          <w:p w14:paraId="254FCDC9"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01967010" w14:textId="77777777" w:rsidR="000D5EDD" w:rsidRDefault="000D5EDD" w:rsidP="000D5EDD">
            <w:pPr>
              <w:spacing w:line="240" w:lineRule="auto"/>
              <w:rPr>
                <w:color w:val="000000"/>
              </w:rPr>
            </w:pPr>
            <w:r>
              <w:rPr>
                <w:color w:val="000000"/>
              </w:rPr>
              <w:t xml:space="preserve">Tagliamento River near </w:t>
            </w:r>
            <w:proofErr w:type="spellStart"/>
            <w:r>
              <w:rPr>
                <w:color w:val="000000"/>
              </w:rPr>
              <w:t>Valvasone</w:t>
            </w:r>
            <w:proofErr w:type="spellEnd"/>
            <w:r>
              <w:rPr>
                <w:color w:val="000000"/>
              </w:rPr>
              <w:t>, Italy</w:t>
            </w:r>
          </w:p>
        </w:tc>
      </w:tr>
      <w:tr w:rsidR="000D5EDD" w:rsidRPr="00256E5A" w14:paraId="5F86ED88"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0F8D713D" w14:textId="77777777" w:rsidR="000D5EDD" w:rsidRDefault="000D5EDD" w:rsidP="000D5EDD">
            <w:pPr>
              <w:spacing w:line="240" w:lineRule="auto"/>
              <w:rPr>
                <w:color w:val="000000"/>
              </w:rPr>
            </w:pPr>
            <w:r>
              <w:rPr>
                <w:color w:val="000000"/>
              </w:rPr>
              <w:t>BOLZ1</w:t>
            </w:r>
          </w:p>
        </w:tc>
        <w:tc>
          <w:tcPr>
            <w:tcW w:w="780" w:type="dxa"/>
            <w:tcBorders>
              <w:top w:val="nil"/>
              <w:left w:val="nil"/>
              <w:bottom w:val="nil"/>
              <w:right w:val="nil"/>
            </w:tcBorders>
            <w:shd w:val="clear" w:color="auto" w:fill="auto"/>
            <w:noWrap/>
            <w:vAlign w:val="bottom"/>
            <w:hideMark/>
          </w:tcPr>
          <w:p w14:paraId="403DDB87"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nil"/>
              <w:right w:val="nil"/>
            </w:tcBorders>
            <w:shd w:val="clear" w:color="auto" w:fill="auto"/>
            <w:noWrap/>
            <w:vAlign w:val="bottom"/>
            <w:hideMark/>
          </w:tcPr>
          <w:p w14:paraId="201BA49D" w14:textId="77777777" w:rsidR="000D5EDD" w:rsidRDefault="000D5EDD" w:rsidP="000D5EDD">
            <w:pPr>
              <w:spacing w:line="240" w:lineRule="auto"/>
              <w:rPr>
                <w:color w:val="000000"/>
              </w:rPr>
            </w:pPr>
            <w:r>
              <w:rPr>
                <w:color w:val="000000"/>
              </w:rPr>
              <w:t xml:space="preserve">Tagliamento River near </w:t>
            </w:r>
            <w:proofErr w:type="spellStart"/>
            <w:r>
              <w:rPr>
                <w:color w:val="000000"/>
              </w:rPr>
              <w:t>Valvasone</w:t>
            </w:r>
            <w:proofErr w:type="spellEnd"/>
            <w:r>
              <w:rPr>
                <w:color w:val="000000"/>
              </w:rPr>
              <w:t>, Italy</w:t>
            </w:r>
          </w:p>
        </w:tc>
      </w:tr>
      <w:tr w:rsidR="000D5EDD" w:rsidRPr="00256E5A" w14:paraId="6C75E769"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565353B8" w14:textId="77777777" w:rsidR="000D5EDD" w:rsidRDefault="000D5EDD" w:rsidP="000D5EDD">
            <w:pPr>
              <w:spacing w:line="240" w:lineRule="auto"/>
              <w:rPr>
                <w:color w:val="000000"/>
              </w:rPr>
            </w:pPr>
            <w:r>
              <w:rPr>
                <w:color w:val="000000"/>
              </w:rPr>
              <w:t>BELG1</w:t>
            </w:r>
          </w:p>
        </w:tc>
        <w:tc>
          <w:tcPr>
            <w:tcW w:w="780" w:type="dxa"/>
            <w:tcBorders>
              <w:top w:val="nil"/>
              <w:left w:val="nil"/>
              <w:bottom w:val="nil"/>
              <w:right w:val="nil"/>
            </w:tcBorders>
            <w:shd w:val="clear" w:color="auto" w:fill="auto"/>
            <w:noWrap/>
            <w:vAlign w:val="bottom"/>
            <w:hideMark/>
          </w:tcPr>
          <w:p w14:paraId="55BFA776"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3488501B" w14:textId="77777777" w:rsidR="000D5EDD" w:rsidRDefault="000D5EDD" w:rsidP="000D5EDD">
            <w:pPr>
              <w:spacing w:line="240" w:lineRule="auto"/>
              <w:rPr>
                <w:color w:val="000000"/>
              </w:rPr>
            </w:pPr>
            <w:r>
              <w:rPr>
                <w:color w:val="000000"/>
              </w:rPr>
              <w:t xml:space="preserve">Tagliamento River near </w:t>
            </w:r>
            <w:proofErr w:type="spellStart"/>
            <w:r>
              <w:rPr>
                <w:color w:val="000000"/>
              </w:rPr>
              <w:t>Belgrado</w:t>
            </w:r>
            <w:proofErr w:type="spellEnd"/>
            <w:r>
              <w:rPr>
                <w:color w:val="000000"/>
              </w:rPr>
              <w:t>, Italy</w:t>
            </w:r>
          </w:p>
        </w:tc>
      </w:tr>
      <w:tr w:rsidR="000D5EDD" w:rsidRPr="00256E5A" w14:paraId="4ED7E41D"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023B8B8D" w14:textId="77777777" w:rsidR="000D5EDD" w:rsidRDefault="000D5EDD" w:rsidP="000D5EDD">
            <w:pPr>
              <w:spacing w:line="240" w:lineRule="auto"/>
              <w:rPr>
                <w:color w:val="000000"/>
              </w:rPr>
            </w:pPr>
            <w:r>
              <w:rPr>
                <w:color w:val="000000"/>
              </w:rPr>
              <w:t>BELG1</w:t>
            </w:r>
          </w:p>
        </w:tc>
        <w:tc>
          <w:tcPr>
            <w:tcW w:w="780" w:type="dxa"/>
            <w:tcBorders>
              <w:top w:val="nil"/>
              <w:left w:val="nil"/>
              <w:bottom w:val="nil"/>
              <w:right w:val="nil"/>
            </w:tcBorders>
            <w:shd w:val="clear" w:color="auto" w:fill="auto"/>
            <w:noWrap/>
            <w:vAlign w:val="bottom"/>
            <w:hideMark/>
          </w:tcPr>
          <w:p w14:paraId="416562FC"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nil"/>
              <w:right w:val="nil"/>
            </w:tcBorders>
            <w:shd w:val="clear" w:color="auto" w:fill="auto"/>
            <w:noWrap/>
            <w:vAlign w:val="bottom"/>
            <w:hideMark/>
          </w:tcPr>
          <w:p w14:paraId="69933151" w14:textId="77777777" w:rsidR="000D5EDD" w:rsidRDefault="000D5EDD" w:rsidP="000D5EDD">
            <w:pPr>
              <w:spacing w:line="240" w:lineRule="auto"/>
              <w:rPr>
                <w:color w:val="000000"/>
              </w:rPr>
            </w:pPr>
            <w:r>
              <w:rPr>
                <w:color w:val="000000"/>
              </w:rPr>
              <w:t xml:space="preserve">Tagliamento River near </w:t>
            </w:r>
            <w:proofErr w:type="spellStart"/>
            <w:r>
              <w:rPr>
                <w:color w:val="000000"/>
              </w:rPr>
              <w:t>Belgrado</w:t>
            </w:r>
            <w:proofErr w:type="spellEnd"/>
            <w:r>
              <w:rPr>
                <w:color w:val="000000"/>
              </w:rPr>
              <w:t>, Italy</w:t>
            </w:r>
          </w:p>
        </w:tc>
      </w:tr>
      <w:tr w:rsidR="000D5EDD" w:rsidRPr="00256E5A" w14:paraId="0A240A85"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4B5717C2" w14:textId="77777777" w:rsidR="000D5EDD" w:rsidRDefault="000D5EDD" w:rsidP="000D5EDD">
            <w:pPr>
              <w:spacing w:line="240" w:lineRule="auto"/>
              <w:rPr>
                <w:color w:val="000000"/>
              </w:rPr>
            </w:pPr>
            <w:r>
              <w:rPr>
                <w:color w:val="000000"/>
              </w:rPr>
              <w:t>FELL1</w:t>
            </w:r>
          </w:p>
        </w:tc>
        <w:tc>
          <w:tcPr>
            <w:tcW w:w="780" w:type="dxa"/>
            <w:tcBorders>
              <w:top w:val="nil"/>
              <w:left w:val="nil"/>
              <w:bottom w:val="nil"/>
              <w:right w:val="nil"/>
            </w:tcBorders>
            <w:shd w:val="clear" w:color="auto" w:fill="auto"/>
            <w:noWrap/>
            <w:vAlign w:val="bottom"/>
            <w:hideMark/>
          </w:tcPr>
          <w:p w14:paraId="6737448B"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nil"/>
              <w:right w:val="nil"/>
            </w:tcBorders>
            <w:shd w:val="clear" w:color="auto" w:fill="auto"/>
            <w:noWrap/>
            <w:vAlign w:val="bottom"/>
            <w:hideMark/>
          </w:tcPr>
          <w:p w14:paraId="4E4D64E2" w14:textId="77777777" w:rsidR="000D5EDD" w:rsidRDefault="000D5EDD" w:rsidP="000D5EDD">
            <w:pPr>
              <w:spacing w:line="240" w:lineRule="auto"/>
              <w:rPr>
                <w:color w:val="000000"/>
              </w:rPr>
            </w:pPr>
            <w:r>
              <w:rPr>
                <w:color w:val="000000"/>
              </w:rPr>
              <w:t xml:space="preserve">Fella River near </w:t>
            </w:r>
            <w:proofErr w:type="spellStart"/>
            <w:r>
              <w:rPr>
                <w:color w:val="000000"/>
              </w:rPr>
              <w:t>Moggio</w:t>
            </w:r>
            <w:proofErr w:type="spellEnd"/>
            <w:r>
              <w:rPr>
                <w:color w:val="000000"/>
              </w:rPr>
              <w:t xml:space="preserve"> </w:t>
            </w:r>
            <w:proofErr w:type="spellStart"/>
            <w:r>
              <w:rPr>
                <w:color w:val="000000"/>
              </w:rPr>
              <w:t>Udinese</w:t>
            </w:r>
            <w:proofErr w:type="spellEnd"/>
            <w:r>
              <w:rPr>
                <w:color w:val="000000"/>
              </w:rPr>
              <w:t>, Italy</w:t>
            </w:r>
          </w:p>
        </w:tc>
      </w:tr>
      <w:tr w:rsidR="000D5EDD" w:rsidRPr="00256E5A" w14:paraId="79400970"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23B450AF" w14:textId="77777777" w:rsidR="000D5EDD" w:rsidRDefault="000D5EDD" w:rsidP="000D5EDD">
            <w:pPr>
              <w:spacing w:line="240" w:lineRule="auto"/>
              <w:rPr>
                <w:color w:val="000000"/>
              </w:rPr>
            </w:pPr>
            <w:r>
              <w:rPr>
                <w:color w:val="000000"/>
              </w:rPr>
              <w:t>CORN1</w:t>
            </w:r>
          </w:p>
        </w:tc>
        <w:tc>
          <w:tcPr>
            <w:tcW w:w="780" w:type="dxa"/>
            <w:tcBorders>
              <w:top w:val="nil"/>
              <w:left w:val="nil"/>
              <w:bottom w:val="nil"/>
              <w:right w:val="nil"/>
            </w:tcBorders>
            <w:shd w:val="clear" w:color="auto" w:fill="auto"/>
            <w:noWrap/>
            <w:vAlign w:val="bottom"/>
            <w:hideMark/>
          </w:tcPr>
          <w:p w14:paraId="5787FE2C"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172ECB75" w14:textId="77777777" w:rsidR="000D5EDD" w:rsidRDefault="000D5EDD" w:rsidP="000D5EDD">
            <w:pPr>
              <w:spacing w:line="240" w:lineRule="auto"/>
              <w:rPr>
                <w:color w:val="000000"/>
              </w:rPr>
            </w:pPr>
            <w:r>
              <w:rPr>
                <w:color w:val="000000"/>
              </w:rPr>
              <w:t xml:space="preserve">Tagliamento River near </w:t>
            </w:r>
            <w:proofErr w:type="spellStart"/>
            <w:r>
              <w:rPr>
                <w:color w:val="000000"/>
              </w:rPr>
              <w:t>Cornino</w:t>
            </w:r>
            <w:proofErr w:type="spellEnd"/>
            <w:r>
              <w:rPr>
                <w:color w:val="000000"/>
              </w:rPr>
              <w:t>, Italy</w:t>
            </w:r>
          </w:p>
        </w:tc>
      </w:tr>
      <w:tr w:rsidR="000D5EDD" w:rsidRPr="00256E5A" w14:paraId="2DF3FAB9"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28B707E6" w14:textId="77777777" w:rsidR="000D5EDD" w:rsidRDefault="000D5EDD" w:rsidP="000D5EDD">
            <w:pPr>
              <w:spacing w:line="240" w:lineRule="auto"/>
              <w:rPr>
                <w:color w:val="000000"/>
              </w:rPr>
            </w:pPr>
            <w:r>
              <w:rPr>
                <w:color w:val="000000"/>
              </w:rPr>
              <w:t>CORN1</w:t>
            </w:r>
          </w:p>
        </w:tc>
        <w:tc>
          <w:tcPr>
            <w:tcW w:w="780" w:type="dxa"/>
            <w:tcBorders>
              <w:top w:val="nil"/>
              <w:left w:val="nil"/>
              <w:bottom w:val="nil"/>
              <w:right w:val="nil"/>
            </w:tcBorders>
            <w:shd w:val="clear" w:color="auto" w:fill="auto"/>
            <w:noWrap/>
            <w:vAlign w:val="bottom"/>
            <w:hideMark/>
          </w:tcPr>
          <w:p w14:paraId="10B6BFED"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nil"/>
              <w:right w:val="nil"/>
            </w:tcBorders>
            <w:shd w:val="clear" w:color="auto" w:fill="auto"/>
            <w:noWrap/>
            <w:vAlign w:val="bottom"/>
            <w:hideMark/>
          </w:tcPr>
          <w:p w14:paraId="4DED9182" w14:textId="77777777" w:rsidR="000D5EDD" w:rsidRDefault="000D5EDD" w:rsidP="000D5EDD">
            <w:pPr>
              <w:spacing w:line="240" w:lineRule="auto"/>
              <w:rPr>
                <w:color w:val="000000"/>
              </w:rPr>
            </w:pPr>
            <w:r>
              <w:rPr>
                <w:color w:val="000000"/>
              </w:rPr>
              <w:t xml:space="preserve">Tagliamento River near </w:t>
            </w:r>
            <w:proofErr w:type="spellStart"/>
            <w:r>
              <w:rPr>
                <w:color w:val="000000"/>
              </w:rPr>
              <w:t>Cornino</w:t>
            </w:r>
            <w:proofErr w:type="spellEnd"/>
            <w:r>
              <w:rPr>
                <w:color w:val="000000"/>
              </w:rPr>
              <w:t>, Italy</w:t>
            </w:r>
          </w:p>
        </w:tc>
      </w:tr>
      <w:tr w:rsidR="000D5EDD" w:rsidRPr="00256E5A" w14:paraId="2A6C636B"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03E66487" w14:textId="77777777" w:rsidR="000D5EDD" w:rsidRDefault="000D5EDD" w:rsidP="000D5EDD">
            <w:pPr>
              <w:spacing w:line="240" w:lineRule="auto"/>
              <w:rPr>
                <w:color w:val="000000"/>
              </w:rPr>
            </w:pPr>
            <w:r>
              <w:rPr>
                <w:color w:val="000000"/>
              </w:rPr>
              <w:t>BECH1</w:t>
            </w:r>
          </w:p>
        </w:tc>
        <w:tc>
          <w:tcPr>
            <w:tcW w:w="780" w:type="dxa"/>
            <w:tcBorders>
              <w:top w:val="nil"/>
              <w:left w:val="nil"/>
              <w:bottom w:val="nil"/>
              <w:right w:val="nil"/>
            </w:tcBorders>
            <w:shd w:val="clear" w:color="auto" w:fill="auto"/>
            <w:noWrap/>
            <w:vAlign w:val="bottom"/>
            <w:hideMark/>
          </w:tcPr>
          <w:p w14:paraId="38AB2FF0"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nil"/>
              <w:right w:val="nil"/>
            </w:tcBorders>
            <w:shd w:val="clear" w:color="auto" w:fill="auto"/>
            <w:noWrap/>
            <w:vAlign w:val="bottom"/>
            <w:hideMark/>
          </w:tcPr>
          <w:p w14:paraId="1A5ADA10" w14:textId="77777777" w:rsidR="000D5EDD" w:rsidRDefault="000D5EDD" w:rsidP="000D5EDD">
            <w:pPr>
              <w:spacing w:line="240" w:lineRule="auto"/>
              <w:rPr>
                <w:color w:val="000000"/>
              </w:rPr>
            </w:pPr>
            <w:r>
              <w:rPr>
                <w:color w:val="000000"/>
              </w:rPr>
              <w:t xml:space="preserve">Tagliamento River near </w:t>
            </w:r>
            <w:proofErr w:type="spellStart"/>
            <w:r>
              <w:rPr>
                <w:color w:val="000000"/>
              </w:rPr>
              <w:t>Ragogna</w:t>
            </w:r>
            <w:proofErr w:type="spellEnd"/>
            <w:r>
              <w:rPr>
                <w:color w:val="000000"/>
              </w:rPr>
              <w:t>, Italy</w:t>
            </w:r>
          </w:p>
        </w:tc>
      </w:tr>
      <w:tr w:rsidR="000D5EDD" w:rsidRPr="00256E5A" w14:paraId="29977114"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1B2EBDEA" w14:textId="77777777" w:rsidR="000D5EDD" w:rsidRDefault="000D5EDD" w:rsidP="000D5EDD">
            <w:pPr>
              <w:spacing w:line="240" w:lineRule="auto"/>
              <w:rPr>
                <w:color w:val="000000"/>
              </w:rPr>
            </w:pPr>
            <w:r>
              <w:rPr>
                <w:color w:val="000000"/>
              </w:rPr>
              <w:t>BECH2</w:t>
            </w:r>
          </w:p>
        </w:tc>
        <w:tc>
          <w:tcPr>
            <w:tcW w:w="780" w:type="dxa"/>
            <w:tcBorders>
              <w:top w:val="nil"/>
              <w:left w:val="nil"/>
              <w:bottom w:val="nil"/>
              <w:right w:val="nil"/>
            </w:tcBorders>
            <w:shd w:val="clear" w:color="auto" w:fill="auto"/>
            <w:noWrap/>
            <w:vAlign w:val="bottom"/>
            <w:hideMark/>
          </w:tcPr>
          <w:p w14:paraId="6B387CC4"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nil"/>
              <w:right w:val="nil"/>
            </w:tcBorders>
            <w:shd w:val="clear" w:color="auto" w:fill="auto"/>
            <w:noWrap/>
            <w:vAlign w:val="bottom"/>
            <w:hideMark/>
          </w:tcPr>
          <w:p w14:paraId="71176555" w14:textId="77777777" w:rsidR="000D5EDD" w:rsidRDefault="000D5EDD" w:rsidP="000D5EDD">
            <w:pPr>
              <w:spacing w:line="240" w:lineRule="auto"/>
              <w:rPr>
                <w:color w:val="000000"/>
              </w:rPr>
            </w:pPr>
            <w:r>
              <w:rPr>
                <w:color w:val="000000"/>
              </w:rPr>
              <w:t xml:space="preserve">Tagliamento River near </w:t>
            </w:r>
            <w:proofErr w:type="spellStart"/>
            <w:r>
              <w:rPr>
                <w:color w:val="000000"/>
              </w:rPr>
              <w:t>Ragogna</w:t>
            </w:r>
            <w:proofErr w:type="spellEnd"/>
            <w:r>
              <w:rPr>
                <w:color w:val="000000"/>
              </w:rPr>
              <w:t>, Italy</w:t>
            </w:r>
          </w:p>
        </w:tc>
      </w:tr>
      <w:tr w:rsidR="000D5EDD" w:rsidRPr="00256E5A" w14:paraId="53CD97CE"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31D9E834" w14:textId="77777777" w:rsidR="000D5EDD" w:rsidRDefault="000D5EDD" w:rsidP="000D5EDD">
            <w:pPr>
              <w:spacing w:line="240" w:lineRule="auto"/>
              <w:rPr>
                <w:color w:val="000000"/>
              </w:rPr>
            </w:pPr>
            <w:r>
              <w:rPr>
                <w:color w:val="000000"/>
              </w:rPr>
              <w:t>ISLA1</w:t>
            </w:r>
          </w:p>
        </w:tc>
        <w:tc>
          <w:tcPr>
            <w:tcW w:w="780" w:type="dxa"/>
            <w:tcBorders>
              <w:top w:val="nil"/>
              <w:left w:val="nil"/>
              <w:bottom w:val="nil"/>
              <w:right w:val="nil"/>
            </w:tcBorders>
            <w:shd w:val="clear" w:color="auto" w:fill="auto"/>
            <w:noWrap/>
            <w:vAlign w:val="bottom"/>
            <w:hideMark/>
          </w:tcPr>
          <w:p w14:paraId="0FADE7DD"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1DA4BC04" w14:textId="77777777" w:rsidR="000D5EDD" w:rsidRDefault="000D5EDD" w:rsidP="000D5EDD">
            <w:pPr>
              <w:spacing w:line="240" w:lineRule="auto"/>
              <w:rPr>
                <w:color w:val="000000"/>
              </w:rPr>
            </w:pPr>
            <w:r>
              <w:rPr>
                <w:color w:val="000000"/>
              </w:rPr>
              <w:t xml:space="preserve">Tagliamento River near </w:t>
            </w:r>
            <w:proofErr w:type="spellStart"/>
            <w:r>
              <w:rPr>
                <w:color w:val="000000"/>
              </w:rPr>
              <w:t>Pinzano</w:t>
            </w:r>
            <w:proofErr w:type="spellEnd"/>
            <w:r>
              <w:rPr>
                <w:color w:val="000000"/>
              </w:rPr>
              <w:t>, Italy</w:t>
            </w:r>
          </w:p>
        </w:tc>
      </w:tr>
      <w:tr w:rsidR="000D5EDD" w:rsidRPr="00256E5A" w14:paraId="45094C78"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11459613" w14:textId="77777777" w:rsidR="000D5EDD" w:rsidRDefault="000D5EDD" w:rsidP="000D5EDD">
            <w:pPr>
              <w:spacing w:line="240" w:lineRule="auto"/>
              <w:rPr>
                <w:color w:val="000000"/>
              </w:rPr>
            </w:pPr>
            <w:r>
              <w:rPr>
                <w:color w:val="000000"/>
              </w:rPr>
              <w:t>ISLA1</w:t>
            </w:r>
          </w:p>
        </w:tc>
        <w:tc>
          <w:tcPr>
            <w:tcW w:w="780" w:type="dxa"/>
            <w:tcBorders>
              <w:top w:val="nil"/>
              <w:left w:val="nil"/>
              <w:bottom w:val="nil"/>
              <w:right w:val="nil"/>
            </w:tcBorders>
            <w:shd w:val="clear" w:color="auto" w:fill="auto"/>
            <w:noWrap/>
            <w:vAlign w:val="bottom"/>
            <w:hideMark/>
          </w:tcPr>
          <w:p w14:paraId="359B2162"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nil"/>
              <w:right w:val="nil"/>
            </w:tcBorders>
            <w:shd w:val="clear" w:color="auto" w:fill="auto"/>
            <w:noWrap/>
            <w:vAlign w:val="bottom"/>
            <w:hideMark/>
          </w:tcPr>
          <w:p w14:paraId="1B5C7536" w14:textId="77777777" w:rsidR="000D5EDD" w:rsidRDefault="000D5EDD" w:rsidP="000D5EDD">
            <w:pPr>
              <w:spacing w:line="240" w:lineRule="auto"/>
              <w:rPr>
                <w:color w:val="000000"/>
              </w:rPr>
            </w:pPr>
            <w:r>
              <w:rPr>
                <w:color w:val="000000"/>
              </w:rPr>
              <w:t xml:space="preserve">Tagliamento River near </w:t>
            </w:r>
            <w:proofErr w:type="spellStart"/>
            <w:r>
              <w:rPr>
                <w:color w:val="000000"/>
              </w:rPr>
              <w:t>Pinzano</w:t>
            </w:r>
            <w:proofErr w:type="spellEnd"/>
            <w:r>
              <w:rPr>
                <w:color w:val="000000"/>
              </w:rPr>
              <w:t>, Italy</w:t>
            </w:r>
          </w:p>
        </w:tc>
      </w:tr>
      <w:tr w:rsidR="000D5EDD" w:rsidRPr="00256E5A" w14:paraId="2AAD4B23"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10C765BF" w14:textId="77777777" w:rsidR="000D5EDD" w:rsidRDefault="000D5EDD" w:rsidP="000D5EDD">
            <w:pPr>
              <w:spacing w:line="240" w:lineRule="auto"/>
              <w:rPr>
                <w:color w:val="000000"/>
              </w:rPr>
            </w:pPr>
            <w:r>
              <w:rPr>
                <w:color w:val="000000"/>
              </w:rPr>
              <w:t>DRAV1</w:t>
            </w:r>
          </w:p>
        </w:tc>
        <w:tc>
          <w:tcPr>
            <w:tcW w:w="780" w:type="dxa"/>
            <w:tcBorders>
              <w:top w:val="nil"/>
              <w:left w:val="nil"/>
              <w:bottom w:val="nil"/>
              <w:right w:val="nil"/>
            </w:tcBorders>
            <w:shd w:val="clear" w:color="auto" w:fill="auto"/>
            <w:noWrap/>
            <w:vAlign w:val="bottom"/>
            <w:hideMark/>
          </w:tcPr>
          <w:p w14:paraId="4C97152C"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5B140915" w14:textId="77777777" w:rsidR="000D5EDD" w:rsidRDefault="000D5EDD" w:rsidP="000D5EDD">
            <w:pPr>
              <w:spacing w:line="240" w:lineRule="auto"/>
              <w:rPr>
                <w:color w:val="000000"/>
              </w:rPr>
            </w:pPr>
            <w:r>
              <w:rPr>
                <w:color w:val="000000"/>
              </w:rPr>
              <w:t xml:space="preserve">Drava River near </w:t>
            </w:r>
            <w:proofErr w:type="spellStart"/>
            <w:r w:rsidR="00377B8C" w:rsidRPr="00256E5A">
              <w:rPr>
                <w:rFonts w:eastAsia="Times New Roman" w:cs="Times New Roman"/>
                <w:color w:val="000000"/>
              </w:rPr>
              <w:t>Ő</w:t>
            </w:r>
            <w:r>
              <w:rPr>
                <w:color w:val="000000"/>
              </w:rPr>
              <w:t>rtilos</w:t>
            </w:r>
            <w:proofErr w:type="spellEnd"/>
            <w:r>
              <w:rPr>
                <w:color w:val="000000"/>
              </w:rPr>
              <w:t>, Hungary</w:t>
            </w:r>
          </w:p>
        </w:tc>
      </w:tr>
      <w:tr w:rsidR="000D5EDD" w:rsidRPr="00256E5A" w14:paraId="07405C83"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552855C1" w14:textId="77777777" w:rsidR="000D5EDD" w:rsidRDefault="000D5EDD" w:rsidP="000D5EDD">
            <w:pPr>
              <w:spacing w:line="240" w:lineRule="auto"/>
              <w:rPr>
                <w:color w:val="000000"/>
              </w:rPr>
            </w:pPr>
            <w:r>
              <w:rPr>
                <w:color w:val="000000"/>
              </w:rPr>
              <w:t>DSRB3</w:t>
            </w:r>
          </w:p>
        </w:tc>
        <w:tc>
          <w:tcPr>
            <w:tcW w:w="780" w:type="dxa"/>
            <w:tcBorders>
              <w:top w:val="nil"/>
              <w:left w:val="nil"/>
              <w:bottom w:val="nil"/>
              <w:right w:val="nil"/>
            </w:tcBorders>
            <w:shd w:val="clear" w:color="auto" w:fill="auto"/>
            <w:noWrap/>
            <w:vAlign w:val="bottom"/>
            <w:hideMark/>
          </w:tcPr>
          <w:p w14:paraId="076EB75E"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3D7D33FE" w14:textId="77777777" w:rsidR="000D5EDD" w:rsidRDefault="000D5EDD" w:rsidP="000D5EDD">
            <w:pPr>
              <w:spacing w:line="240" w:lineRule="auto"/>
              <w:rPr>
                <w:color w:val="000000"/>
              </w:rPr>
            </w:pPr>
            <w:r>
              <w:rPr>
                <w:color w:val="000000"/>
              </w:rPr>
              <w:t xml:space="preserve">Danube River near </w:t>
            </w:r>
            <w:proofErr w:type="spellStart"/>
            <w:r>
              <w:rPr>
                <w:color w:val="000000"/>
              </w:rPr>
              <w:t>Apatin</w:t>
            </w:r>
            <w:proofErr w:type="spellEnd"/>
            <w:r>
              <w:rPr>
                <w:color w:val="000000"/>
              </w:rPr>
              <w:t>, Serbia</w:t>
            </w:r>
          </w:p>
        </w:tc>
      </w:tr>
      <w:tr w:rsidR="000D5EDD" w:rsidRPr="00256E5A" w14:paraId="44CBF7E6"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4B29BAC5" w14:textId="77777777" w:rsidR="000D5EDD" w:rsidRDefault="000D5EDD" w:rsidP="000D5EDD">
            <w:pPr>
              <w:spacing w:line="240" w:lineRule="auto"/>
              <w:rPr>
                <w:color w:val="000000"/>
              </w:rPr>
            </w:pPr>
            <w:r>
              <w:rPr>
                <w:color w:val="000000"/>
              </w:rPr>
              <w:t>DSRB4</w:t>
            </w:r>
          </w:p>
        </w:tc>
        <w:tc>
          <w:tcPr>
            <w:tcW w:w="780" w:type="dxa"/>
            <w:tcBorders>
              <w:top w:val="nil"/>
              <w:left w:val="nil"/>
              <w:bottom w:val="nil"/>
              <w:right w:val="nil"/>
            </w:tcBorders>
            <w:shd w:val="clear" w:color="auto" w:fill="auto"/>
            <w:noWrap/>
            <w:vAlign w:val="bottom"/>
            <w:hideMark/>
          </w:tcPr>
          <w:p w14:paraId="1AEF05B7"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5EBAF167" w14:textId="77777777" w:rsidR="000D5EDD" w:rsidRDefault="000D5EDD" w:rsidP="000D5EDD">
            <w:pPr>
              <w:spacing w:line="240" w:lineRule="auto"/>
              <w:rPr>
                <w:color w:val="000000"/>
              </w:rPr>
            </w:pPr>
            <w:r>
              <w:rPr>
                <w:color w:val="000000"/>
              </w:rPr>
              <w:t xml:space="preserve">Danube River near </w:t>
            </w:r>
            <w:proofErr w:type="spellStart"/>
            <w:r>
              <w:rPr>
                <w:color w:val="000000"/>
              </w:rPr>
              <w:t>Apatin</w:t>
            </w:r>
            <w:proofErr w:type="spellEnd"/>
            <w:r>
              <w:rPr>
                <w:color w:val="000000"/>
              </w:rPr>
              <w:t>, Serbia</w:t>
            </w:r>
          </w:p>
        </w:tc>
      </w:tr>
      <w:tr w:rsidR="000D5EDD" w:rsidRPr="00256E5A" w14:paraId="074C8543"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5FF21994" w14:textId="77777777" w:rsidR="000D5EDD" w:rsidRDefault="000D5EDD" w:rsidP="000D5EDD">
            <w:pPr>
              <w:spacing w:line="240" w:lineRule="auto"/>
              <w:rPr>
                <w:color w:val="000000"/>
              </w:rPr>
            </w:pPr>
            <w:r>
              <w:rPr>
                <w:color w:val="000000"/>
              </w:rPr>
              <w:t>DANU1</w:t>
            </w:r>
          </w:p>
        </w:tc>
        <w:tc>
          <w:tcPr>
            <w:tcW w:w="780" w:type="dxa"/>
            <w:tcBorders>
              <w:top w:val="nil"/>
              <w:left w:val="nil"/>
              <w:bottom w:val="nil"/>
              <w:right w:val="nil"/>
            </w:tcBorders>
            <w:shd w:val="clear" w:color="auto" w:fill="auto"/>
            <w:noWrap/>
            <w:vAlign w:val="bottom"/>
            <w:hideMark/>
          </w:tcPr>
          <w:p w14:paraId="65CC399A"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nil"/>
              <w:right w:val="nil"/>
            </w:tcBorders>
            <w:shd w:val="clear" w:color="auto" w:fill="auto"/>
            <w:noWrap/>
            <w:vAlign w:val="bottom"/>
            <w:hideMark/>
          </w:tcPr>
          <w:p w14:paraId="66CAA5EE" w14:textId="77777777" w:rsidR="000D5EDD" w:rsidRDefault="000D5EDD" w:rsidP="000D5EDD">
            <w:pPr>
              <w:spacing w:line="240" w:lineRule="auto"/>
              <w:rPr>
                <w:color w:val="000000"/>
              </w:rPr>
            </w:pPr>
            <w:r>
              <w:rPr>
                <w:color w:val="000000"/>
              </w:rPr>
              <w:t>Danube River near Orth, Austria</w:t>
            </w:r>
          </w:p>
        </w:tc>
      </w:tr>
      <w:tr w:rsidR="000D5EDD" w:rsidRPr="00256E5A" w14:paraId="64E53F28"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1DA1211A" w14:textId="77777777" w:rsidR="000D5EDD" w:rsidRDefault="000D5EDD" w:rsidP="000D5EDD">
            <w:pPr>
              <w:spacing w:line="240" w:lineRule="auto"/>
              <w:rPr>
                <w:color w:val="000000"/>
              </w:rPr>
            </w:pPr>
            <w:r>
              <w:rPr>
                <w:color w:val="000000"/>
              </w:rPr>
              <w:t>DANU2</w:t>
            </w:r>
          </w:p>
        </w:tc>
        <w:tc>
          <w:tcPr>
            <w:tcW w:w="780" w:type="dxa"/>
            <w:tcBorders>
              <w:top w:val="nil"/>
              <w:left w:val="nil"/>
              <w:bottom w:val="nil"/>
              <w:right w:val="nil"/>
            </w:tcBorders>
            <w:shd w:val="clear" w:color="auto" w:fill="auto"/>
            <w:noWrap/>
            <w:vAlign w:val="bottom"/>
            <w:hideMark/>
          </w:tcPr>
          <w:p w14:paraId="497F9A0B"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nil"/>
              <w:right w:val="nil"/>
            </w:tcBorders>
            <w:shd w:val="clear" w:color="auto" w:fill="auto"/>
            <w:noWrap/>
            <w:vAlign w:val="bottom"/>
            <w:hideMark/>
          </w:tcPr>
          <w:p w14:paraId="3F45694B" w14:textId="77777777" w:rsidR="000D5EDD" w:rsidRDefault="000D5EDD" w:rsidP="000D5EDD">
            <w:pPr>
              <w:spacing w:line="240" w:lineRule="auto"/>
              <w:rPr>
                <w:color w:val="000000"/>
              </w:rPr>
            </w:pPr>
            <w:r>
              <w:rPr>
                <w:color w:val="000000"/>
              </w:rPr>
              <w:t>Danube River near Orth, Austria</w:t>
            </w:r>
          </w:p>
        </w:tc>
      </w:tr>
      <w:tr w:rsidR="000D5EDD" w:rsidRPr="00256E5A" w14:paraId="6829B4C9"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49B4C45D" w14:textId="77777777" w:rsidR="000D5EDD" w:rsidRDefault="000D5EDD" w:rsidP="000D5EDD">
            <w:pPr>
              <w:spacing w:line="240" w:lineRule="auto"/>
              <w:rPr>
                <w:color w:val="000000"/>
              </w:rPr>
            </w:pPr>
            <w:r>
              <w:rPr>
                <w:color w:val="000000"/>
              </w:rPr>
              <w:t>SAVA1</w:t>
            </w:r>
          </w:p>
        </w:tc>
        <w:tc>
          <w:tcPr>
            <w:tcW w:w="780" w:type="dxa"/>
            <w:tcBorders>
              <w:top w:val="nil"/>
              <w:left w:val="nil"/>
              <w:bottom w:val="nil"/>
              <w:right w:val="nil"/>
            </w:tcBorders>
            <w:shd w:val="clear" w:color="auto" w:fill="auto"/>
            <w:noWrap/>
            <w:vAlign w:val="bottom"/>
            <w:hideMark/>
          </w:tcPr>
          <w:p w14:paraId="36DDEDAA"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7AF37057" w14:textId="77777777" w:rsidR="000D5EDD" w:rsidRDefault="000D5EDD" w:rsidP="000D5EDD">
            <w:pPr>
              <w:spacing w:line="240" w:lineRule="auto"/>
              <w:rPr>
                <w:color w:val="000000"/>
              </w:rPr>
            </w:pPr>
            <w:r>
              <w:rPr>
                <w:color w:val="000000"/>
              </w:rPr>
              <w:t xml:space="preserve">Sava River in </w:t>
            </w:r>
            <w:proofErr w:type="spellStart"/>
            <w:r>
              <w:rPr>
                <w:color w:val="000000"/>
              </w:rPr>
              <w:t>Obedska</w:t>
            </w:r>
            <w:proofErr w:type="spellEnd"/>
            <w:r>
              <w:rPr>
                <w:color w:val="000000"/>
              </w:rPr>
              <w:t xml:space="preserve"> Bara Nature Reserve, Serbia</w:t>
            </w:r>
          </w:p>
        </w:tc>
      </w:tr>
      <w:tr w:rsidR="000D5EDD" w:rsidRPr="00256E5A" w14:paraId="416EEBF9"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2309748A" w14:textId="77777777" w:rsidR="000D5EDD" w:rsidRDefault="000D5EDD" w:rsidP="000D5EDD">
            <w:pPr>
              <w:spacing w:line="240" w:lineRule="auto"/>
              <w:rPr>
                <w:color w:val="000000"/>
              </w:rPr>
            </w:pPr>
            <w:r>
              <w:rPr>
                <w:color w:val="000000"/>
              </w:rPr>
              <w:t>DFOR1</w:t>
            </w:r>
          </w:p>
        </w:tc>
        <w:tc>
          <w:tcPr>
            <w:tcW w:w="780" w:type="dxa"/>
            <w:tcBorders>
              <w:top w:val="nil"/>
              <w:left w:val="nil"/>
              <w:bottom w:val="nil"/>
              <w:right w:val="nil"/>
            </w:tcBorders>
            <w:shd w:val="clear" w:color="auto" w:fill="auto"/>
            <w:noWrap/>
            <w:vAlign w:val="bottom"/>
            <w:hideMark/>
          </w:tcPr>
          <w:p w14:paraId="3CC88CBA"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nil"/>
              <w:right w:val="nil"/>
            </w:tcBorders>
            <w:shd w:val="clear" w:color="auto" w:fill="auto"/>
            <w:noWrap/>
            <w:vAlign w:val="bottom"/>
            <w:hideMark/>
          </w:tcPr>
          <w:p w14:paraId="74CB970E" w14:textId="77777777" w:rsidR="000D5EDD" w:rsidRDefault="000D5EDD" w:rsidP="000D5EDD">
            <w:pPr>
              <w:spacing w:line="240" w:lineRule="auto"/>
              <w:rPr>
                <w:color w:val="000000"/>
              </w:rPr>
            </w:pPr>
            <w:r>
              <w:rPr>
                <w:color w:val="000000"/>
              </w:rPr>
              <w:t xml:space="preserve">Danube River near </w:t>
            </w:r>
            <w:proofErr w:type="spellStart"/>
            <w:r>
              <w:rPr>
                <w:color w:val="000000"/>
              </w:rPr>
              <w:t>Mohács</w:t>
            </w:r>
            <w:proofErr w:type="spellEnd"/>
            <w:r>
              <w:rPr>
                <w:color w:val="000000"/>
              </w:rPr>
              <w:t>, Hungary</w:t>
            </w:r>
          </w:p>
        </w:tc>
      </w:tr>
      <w:tr w:rsidR="000D5EDD" w:rsidRPr="00256E5A" w14:paraId="6EB62327"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575F7AE9" w14:textId="77777777" w:rsidR="000D5EDD" w:rsidRDefault="000D5EDD" w:rsidP="000D5EDD">
            <w:pPr>
              <w:spacing w:line="240" w:lineRule="auto"/>
              <w:rPr>
                <w:color w:val="000000"/>
              </w:rPr>
            </w:pPr>
            <w:r>
              <w:rPr>
                <w:color w:val="000000"/>
              </w:rPr>
              <w:t>DMDW1</w:t>
            </w:r>
          </w:p>
        </w:tc>
        <w:tc>
          <w:tcPr>
            <w:tcW w:w="780" w:type="dxa"/>
            <w:tcBorders>
              <w:top w:val="nil"/>
              <w:left w:val="nil"/>
              <w:bottom w:val="nil"/>
              <w:right w:val="nil"/>
            </w:tcBorders>
            <w:shd w:val="clear" w:color="auto" w:fill="auto"/>
            <w:noWrap/>
            <w:vAlign w:val="bottom"/>
            <w:hideMark/>
          </w:tcPr>
          <w:p w14:paraId="04FB131E"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nil"/>
              <w:right w:val="nil"/>
            </w:tcBorders>
            <w:shd w:val="clear" w:color="auto" w:fill="auto"/>
            <w:noWrap/>
            <w:vAlign w:val="bottom"/>
            <w:hideMark/>
          </w:tcPr>
          <w:p w14:paraId="2F190A8A" w14:textId="77777777" w:rsidR="000D5EDD" w:rsidRDefault="000D5EDD" w:rsidP="000D5EDD">
            <w:pPr>
              <w:spacing w:line="240" w:lineRule="auto"/>
              <w:rPr>
                <w:color w:val="000000"/>
              </w:rPr>
            </w:pPr>
            <w:r>
              <w:rPr>
                <w:color w:val="000000"/>
              </w:rPr>
              <w:t xml:space="preserve">Danube River near </w:t>
            </w:r>
            <w:proofErr w:type="spellStart"/>
            <w:r>
              <w:rPr>
                <w:color w:val="000000"/>
              </w:rPr>
              <w:t>Mohács</w:t>
            </w:r>
            <w:proofErr w:type="spellEnd"/>
            <w:r>
              <w:rPr>
                <w:color w:val="000000"/>
              </w:rPr>
              <w:t>, Hungary</w:t>
            </w:r>
          </w:p>
        </w:tc>
      </w:tr>
      <w:tr w:rsidR="000D5EDD" w:rsidRPr="00256E5A" w14:paraId="74A99D4B"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5C6F72E5" w14:textId="77777777" w:rsidR="000D5EDD" w:rsidRDefault="000D5EDD" w:rsidP="000D5EDD">
            <w:pPr>
              <w:spacing w:line="240" w:lineRule="auto"/>
              <w:rPr>
                <w:color w:val="000000"/>
              </w:rPr>
            </w:pPr>
            <w:r>
              <w:rPr>
                <w:color w:val="000000"/>
              </w:rPr>
              <w:t>DSRB1</w:t>
            </w:r>
          </w:p>
        </w:tc>
        <w:tc>
          <w:tcPr>
            <w:tcW w:w="780" w:type="dxa"/>
            <w:tcBorders>
              <w:top w:val="nil"/>
              <w:left w:val="nil"/>
              <w:bottom w:val="nil"/>
              <w:right w:val="nil"/>
            </w:tcBorders>
            <w:shd w:val="clear" w:color="auto" w:fill="auto"/>
            <w:noWrap/>
            <w:vAlign w:val="bottom"/>
            <w:hideMark/>
          </w:tcPr>
          <w:p w14:paraId="3A97B267"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68A3F2E1" w14:textId="77777777" w:rsidR="000D5EDD" w:rsidRDefault="00377B8C" w:rsidP="000D5EDD">
            <w:pPr>
              <w:spacing w:line="240" w:lineRule="auto"/>
              <w:rPr>
                <w:color w:val="000000"/>
              </w:rPr>
            </w:pPr>
            <w:r>
              <w:rPr>
                <w:color w:val="000000"/>
              </w:rPr>
              <w:t xml:space="preserve">Danube River near </w:t>
            </w:r>
            <w:proofErr w:type="spellStart"/>
            <w:r>
              <w:rPr>
                <w:color w:val="000000"/>
              </w:rPr>
              <w:t>Ba</w:t>
            </w:r>
            <w:r w:rsidRPr="00256E5A">
              <w:rPr>
                <w:rFonts w:eastAsia="Times New Roman" w:cs="Times New Roman"/>
                <w:color w:val="000000"/>
              </w:rPr>
              <w:t>č</w:t>
            </w:r>
            <w:r w:rsidR="000D5EDD">
              <w:rPr>
                <w:color w:val="000000"/>
              </w:rPr>
              <w:t>ki</w:t>
            </w:r>
            <w:proofErr w:type="spellEnd"/>
            <w:r w:rsidR="000D5EDD">
              <w:rPr>
                <w:color w:val="000000"/>
              </w:rPr>
              <w:t xml:space="preserve"> </w:t>
            </w:r>
            <w:proofErr w:type="spellStart"/>
            <w:r w:rsidR="000D5EDD">
              <w:rPr>
                <w:color w:val="000000"/>
              </w:rPr>
              <w:t>Monoštor</w:t>
            </w:r>
            <w:proofErr w:type="spellEnd"/>
            <w:r w:rsidR="000D5EDD">
              <w:rPr>
                <w:color w:val="000000"/>
              </w:rPr>
              <w:t>, Serbia</w:t>
            </w:r>
          </w:p>
        </w:tc>
      </w:tr>
      <w:tr w:rsidR="000D5EDD" w:rsidRPr="00256E5A" w14:paraId="52A552B9"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2A04343E" w14:textId="77777777" w:rsidR="000D5EDD" w:rsidRDefault="000D5EDD" w:rsidP="000D5EDD">
            <w:pPr>
              <w:spacing w:line="240" w:lineRule="auto"/>
              <w:rPr>
                <w:color w:val="000000"/>
              </w:rPr>
            </w:pPr>
            <w:r>
              <w:rPr>
                <w:color w:val="000000"/>
              </w:rPr>
              <w:t>DSRB2</w:t>
            </w:r>
          </w:p>
        </w:tc>
        <w:tc>
          <w:tcPr>
            <w:tcW w:w="780" w:type="dxa"/>
            <w:tcBorders>
              <w:top w:val="nil"/>
              <w:left w:val="nil"/>
              <w:bottom w:val="nil"/>
              <w:right w:val="nil"/>
            </w:tcBorders>
            <w:shd w:val="clear" w:color="auto" w:fill="auto"/>
            <w:noWrap/>
            <w:vAlign w:val="bottom"/>
            <w:hideMark/>
          </w:tcPr>
          <w:p w14:paraId="7E54FADF"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1D2940BD" w14:textId="77777777" w:rsidR="000D5EDD" w:rsidRDefault="00377B8C" w:rsidP="000D5EDD">
            <w:pPr>
              <w:spacing w:line="240" w:lineRule="auto"/>
              <w:rPr>
                <w:color w:val="000000"/>
              </w:rPr>
            </w:pPr>
            <w:r>
              <w:rPr>
                <w:color w:val="000000"/>
              </w:rPr>
              <w:t xml:space="preserve">Danube River near </w:t>
            </w:r>
            <w:proofErr w:type="spellStart"/>
            <w:r>
              <w:rPr>
                <w:color w:val="000000"/>
              </w:rPr>
              <w:t>Ba</w:t>
            </w:r>
            <w:r w:rsidRPr="00256E5A">
              <w:rPr>
                <w:rFonts w:eastAsia="Times New Roman" w:cs="Times New Roman"/>
                <w:color w:val="000000"/>
              </w:rPr>
              <w:t>č</w:t>
            </w:r>
            <w:r w:rsidR="000D5EDD">
              <w:rPr>
                <w:color w:val="000000"/>
              </w:rPr>
              <w:t>ki</w:t>
            </w:r>
            <w:proofErr w:type="spellEnd"/>
            <w:r w:rsidR="000D5EDD">
              <w:rPr>
                <w:color w:val="000000"/>
              </w:rPr>
              <w:t xml:space="preserve"> </w:t>
            </w:r>
            <w:proofErr w:type="spellStart"/>
            <w:r w:rsidR="000D5EDD">
              <w:rPr>
                <w:color w:val="000000"/>
              </w:rPr>
              <w:t>Monoštor</w:t>
            </w:r>
            <w:proofErr w:type="spellEnd"/>
            <w:r w:rsidR="000D5EDD">
              <w:rPr>
                <w:color w:val="000000"/>
              </w:rPr>
              <w:t>, Serbia</w:t>
            </w:r>
          </w:p>
        </w:tc>
      </w:tr>
      <w:tr w:rsidR="000D5EDD" w:rsidRPr="00256E5A" w14:paraId="0FE7FC44"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2B6368A9" w14:textId="77777777" w:rsidR="000D5EDD" w:rsidRDefault="000D5EDD" w:rsidP="000D5EDD">
            <w:pPr>
              <w:spacing w:line="240" w:lineRule="auto"/>
              <w:rPr>
                <w:color w:val="000000"/>
              </w:rPr>
            </w:pPr>
            <w:r>
              <w:rPr>
                <w:color w:val="000000"/>
              </w:rPr>
              <w:t>ELBE1</w:t>
            </w:r>
          </w:p>
        </w:tc>
        <w:tc>
          <w:tcPr>
            <w:tcW w:w="780" w:type="dxa"/>
            <w:tcBorders>
              <w:top w:val="nil"/>
              <w:left w:val="nil"/>
              <w:bottom w:val="nil"/>
              <w:right w:val="nil"/>
            </w:tcBorders>
            <w:shd w:val="clear" w:color="auto" w:fill="auto"/>
            <w:noWrap/>
            <w:vAlign w:val="bottom"/>
            <w:hideMark/>
          </w:tcPr>
          <w:p w14:paraId="1FB2F2FD"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2F20945A" w14:textId="77777777" w:rsidR="000D5EDD" w:rsidRDefault="000D5EDD" w:rsidP="000D5EDD">
            <w:pPr>
              <w:spacing w:line="240" w:lineRule="auto"/>
              <w:rPr>
                <w:color w:val="000000"/>
              </w:rPr>
            </w:pPr>
            <w:r>
              <w:rPr>
                <w:color w:val="000000"/>
              </w:rPr>
              <w:t>Elbe River near Dessau, Germany</w:t>
            </w:r>
          </w:p>
        </w:tc>
      </w:tr>
      <w:tr w:rsidR="000D5EDD" w:rsidRPr="00256E5A" w14:paraId="774B3678" w14:textId="77777777" w:rsidTr="00311FBC">
        <w:trPr>
          <w:trHeight w:val="315"/>
          <w:jc w:val="center"/>
        </w:trPr>
        <w:tc>
          <w:tcPr>
            <w:tcW w:w="1123" w:type="dxa"/>
            <w:tcBorders>
              <w:top w:val="nil"/>
              <w:left w:val="nil"/>
              <w:bottom w:val="nil"/>
              <w:right w:val="nil"/>
            </w:tcBorders>
            <w:shd w:val="clear" w:color="auto" w:fill="auto"/>
            <w:noWrap/>
            <w:vAlign w:val="bottom"/>
            <w:hideMark/>
          </w:tcPr>
          <w:p w14:paraId="51C57FB0" w14:textId="77777777" w:rsidR="000D5EDD" w:rsidRDefault="000D5EDD" w:rsidP="000D5EDD">
            <w:pPr>
              <w:spacing w:line="240" w:lineRule="auto"/>
              <w:rPr>
                <w:color w:val="000000"/>
              </w:rPr>
            </w:pPr>
            <w:r>
              <w:rPr>
                <w:color w:val="000000"/>
              </w:rPr>
              <w:t>ELBE2</w:t>
            </w:r>
          </w:p>
        </w:tc>
        <w:tc>
          <w:tcPr>
            <w:tcW w:w="780" w:type="dxa"/>
            <w:tcBorders>
              <w:top w:val="nil"/>
              <w:left w:val="nil"/>
              <w:bottom w:val="nil"/>
              <w:right w:val="nil"/>
            </w:tcBorders>
            <w:shd w:val="clear" w:color="auto" w:fill="auto"/>
            <w:noWrap/>
            <w:vAlign w:val="bottom"/>
            <w:hideMark/>
          </w:tcPr>
          <w:p w14:paraId="20C06B9D" w14:textId="77777777" w:rsidR="000D5EDD" w:rsidRDefault="000D5EDD" w:rsidP="000D5EDD">
            <w:pPr>
              <w:spacing w:line="240" w:lineRule="auto"/>
              <w:jc w:val="center"/>
              <w:rPr>
                <w:color w:val="000000"/>
              </w:rPr>
            </w:pPr>
            <w:r>
              <w:rPr>
                <w:color w:val="000000"/>
              </w:rPr>
              <w:t>Left</w:t>
            </w:r>
          </w:p>
        </w:tc>
        <w:tc>
          <w:tcPr>
            <w:tcW w:w="6840" w:type="dxa"/>
            <w:tcBorders>
              <w:top w:val="nil"/>
              <w:left w:val="nil"/>
              <w:bottom w:val="nil"/>
              <w:right w:val="nil"/>
            </w:tcBorders>
            <w:shd w:val="clear" w:color="auto" w:fill="auto"/>
            <w:noWrap/>
            <w:vAlign w:val="bottom"/>
            <w:hideMark/>
          </w:tcPr>
          <w:p w14:paraId="10ED365D" w14:textId="77777777" w:rsidR="000D5EDD" w:rsidRDefault="000D5EDD" w:rsidP="000D5EDD">
            <w:pPr>
              <w:spacing w:line="240" w:lineRule="auto"/>
              <w:rPr>
                <w:color w:val="000000"/>
              </w:rPr>
            </w:pPr>
            <w:r>
              <w:rPr>
                <w:color w:val="000000"/>
              </w:rPr>
              <w:t>Elbe River near Dessau, Germany</w:t>
            </w:r>
          </w:p>
        </w:tc>
      </w:tr>
      <w:tr w:rsidR="000D5EDD" w:rsidRPr="00256E5A" w14:paraId="7FFA3A0A" w14:textId="77777777" w:rsidTr="00311FBC">
        <w:trPr>
          <w:trHeight w:val="315"/>
          <w:jc w:val="center"/>
        </w:trPr>
        <w:tc>
          <w:tcPr>
            <w:tcW w:w="1123" w:type="dxa"/>
            <w:tcBorders>
              <w:top w:val="nil"/>
              <w:left w:val="nil"/>
              <w:bottom w:val="single" w:sz="4" w:space="0" w:color="auto"/>
              <w:right w:val="nil"/>
            </w:tcBorders>
            <w:shd w:val="clear" w:color="auto" w:fill="auto"/>
            <w:noWrap/>
            <w:vAlign w:val="bottom"/>
            <w:hideMark/>
          </w:tcPr>
          <w:p w14:paraId="1B758BA3" w14:textId="77777777" w:rsidR="000D5EDD" w:rsidRDefault="000D5EDD" w:rsidP="000D5EDD">
            <w:pPr>
              <w:spacing w:line="240" w:lineRule="auto"/>
              <w:rPr>
                <w:color w:val="000000"/>
              </w:rPr>
            </w:pPr>
            <w:r>
              <w:rPr>
                <w:color w:val="000000"/>
              </w:rPr>
              <w:t>ELBE3</w:t>
            </w:r>
          </w:p>
        </w:tc>
        <w:tc>
          <w:tcPr>
            <w:tcW w:w="780" w:type="dxa"/>
            <w:tcBorders>
              <w:top w:val="nil"/>
              <w:left w:val="nil"/>
              <w:bottom w:val="single" w:sz="4" w:space="0" w:color="auto"/>
              <w:right w:val="nil"/>
            </w:tcBorders>
            <w:shd w:val="clear" w:color="auto" w:fill="auto"/>
            <w:noWrap/>
            <w:vAlign w:val="bottom"/>
            <w:hideMark/>
          </w:tcPr>
          <w:p w14:paraId="077AB161" w14:textId="77777777" w:rsidR="000D5EDD" w:rsidRDefault="000D5EDD" w:rsidP="000D5EDD">
            <w:pPr>
              <w:spacing w:line="240" w:lineRule="auto"/>
              <w:jc w:val="center"/>
              <w:rPr>
                <w:color w:val="000000"/>
              </w:rPr>
            </w:pPr>
            <w:r>
              <w:rPr>
                <w:color w:val="000000"/>
              </w:rPr>
              <w:t>Right</w:t>
            </w:r>
          </w:p>
        </w:tc>
        <w:tc>
          <w:tcPr>
            <w:tcW w:w="6840" w:type="dxa"/>
            <w:tcBorders>
              <w:top w:val="nil"/>
              <w:left w:val="nil"/>
              <w:bottom w:val="single" w:sz="4" w:space="0" w:color="auto"/>
              <w:right w:val="nil"/>
            </w:tcBorders>
            <w:shd w:val="clear" w:color="auto" w:fill="auto"/>
            <w:noWrap/>
            <w:vAlign w:val="bottom"/>
            <w:hideMark/>
          </w:tcPr>
          <w:p w14:paraId="08F37C75" w14:textId="77777777" w:rsidR="000D5EDD" w:rsidRDefault="000D5EDD" w:rsidP="000D5EDD">
            <w:pPr>
              <w:spacing w:line="240" w:lineRule="auto"/>
              <w:rPr>
                <w:color w:val="000000"/>
              </w:rPr>
            </w:pPr>
            <w:r>
              <w:rPr>
                <w:color w:val="000000"/>
              </w:rPr>
              <w:t>Elbe River near Dessau, Germany</w:t>
            </w:r>
          </w:p>
        </w:tc>
      </w:tr>
    </w:tbl>
    <w:p w14:paraId="3D9191E9" w14:textId="77777777" w:rsidR="00311FBC" w:rsidRDefault="00311FBC" w:rsidP="00311FBC">
      <w:pPr>
        <w:pStyle w:val="References"/>
        <w:rPr>
          <w:rStyle w:val="SubtleEmphasis"/>
          <w:lang w:val="en-US"/>
        </w:rPr>
        <w:sectPr w:rsidR="00311FBC" w:rsidSect="00356BC0">
          <w:pgSz w:w="15840" w:h="12240" w:orient="landscape"/>
          <w:pgMar w:top="1440" w:right="1440" w:bottom="1440" w:left="1440" w:header="720" w:footer="720" w:gutter="0"/>
          <w:lnNumType w:countBy="1" w:restart="continuous"/>
          <w:cols w:space="720"/>
          <w:docGrid w:linePitch="360"/>
        </w:sectPr>
      </w:pPr>
    </w:p>
    <w:p w14:paraId="1497704A" w14:textId="77777777" w:rsidR="00311FBC" w:rsidRDefault="00311FBC" w:rsidP="00311FBC">
      <w:pPr>
        <w:pStyle w:val="References"/>
        <w:rPr>
          <w:noProof w:val="0"/>
        </w:rPr>
      </w:pPr>
      <w:proofErr w:type="gramStart"/>
      <w:r>
        <w:rPr>
          <w:rStyle w:val="SubtleEmphasis"/>
          <w:noProof w:val="0"/>
          <w:lang w:val="en-US"/>
        </w:rPr>
        <w:lastRenderedPageBreak/>
        <w:t>Table A2</w:t>
      </w:r>
      <w:r>
        <w:rPr>
          <w:noProof w:val="0"/>
        </w:rPr>
        <w:t>.</w:t>
      </w:r>
      <w:proofErr w:type="gramEnd"/>
      <w:r>
        <w:rPr>
          <w:noProof w:val="0"/>
        </w:rPr>
        <w:t xml:space="preserve"> </w:t>
      </w:r>
      <w:proofErr w:type="gramStart"/>
      <w:r>
        <w:rPr>
          <w:noProof w:val="0"/>
        </w:rPr>
        <w:t>Major groupings of arthropods, which were analyzed separately for biomass at each sampling location.</w:t>
      </w:r>
      <w:proofErr w:type="gramEnd"/>
      <w:r>
        <w:rPr>
          <w:noProof w:val="0"/>
        </w:rPr>
        <w:t xml:space="preserve"> With the exception of groups labeled “miscellaneous</w:t>
      </w:r>
      <w:r w:rsidR="007F7B65">
        <w:rPr>
          <w:noProof w:val="0"/>
        </w:rPr>
        <w:t xml:space="preserve"> others</w:t>
      </w:r>
      <w:r>
        <w:rPr>
          <w:noProof w:val="0"/>
        </w:rPr>
        <w:t>,” the remaining 14 groups, when present at a location, were used for stable isotope analysis.</w:t>
      </w:r>
    </w:p>
    <w:tbl>
      <w:tblPr>
        <w:tblW w:w="7010" w:type="dxa"/>
        <w:jc w:val="center"/>
        <w:tblLook w:val="04A0" w:firstRow="1" w:lastRow="0" w:firstColumn="1" w:lastColumn="0" w:noHBand="0" w:noVBand="1"/>
      </w:tblPr>
      <w:tblGrid>
        <w:gridCol w:w="2702"/>
        <w:gridCol w:w="4308"/>
      </w:tblGrid>
      <w:tr w:rsidR="00311FBC" w:rsidRPr="00256E5A" w14:paraId="323A4FC7" w14:textId="77777777" w:rsidTr="00311FBC">
        <w:trPr>
          <w:trHeight w:val="330"/>
          <w:jc w:val="center"/>
        </w:trPr>
        <w:tc>
          <w:tcPr>
            <w:tcW w:w="2702" w:type="dxa"/>
            <w:tcBorders>
              <w:top w:val="double" w:sz="6" w:space="0" w:color="auto"/>
              <w:left w:val="nil"/>
              <w:bottom w:val="single" w:sz="4" w:space="0" w:color="auto"/>
              <w:right w:val="nil"/>
            </w:tcBorders>
            <w:shd w:val="clear" w:color="auto" w:fill="auto"/>
            <w:noWrap/>
            <w:vAlign w:val="bottom"/>
            <w:hideMark/>
          </w:tcPr>
          <w:p w14:paraId="10BB75CB"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Major group</w:t>
            </w:r>
          </w:p>
        </w:tc>
        <w:tc>
          <w:tcPr>
            <w:tcW w:w="4308" w:type="dxa"/>
            <w:tcBorders>
              <w:top w:val="double" w:sz="6" w:space="0" w:color="auto"/>
              <w:left w:val="nil"/>
              <w:bottom w:val="single" w:sz="4" w:space="0" w:color="auto"/>
              <w:right w:val="nil"/>
            </w:tcBorders>
            <w:shd w:val="clear" w:color="auto" w:fill="auto"/>
            <w:noWrap/>
            <w:vAlign w:val="bottom"/>
            <w:hideMark/>
          </w:tcPr>
          <w:p w14:paraId="02A294FD"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 xml:space="preserve">Predominant </w:t>
            </w:r>
            <w:r w:rsidR="007F7B65">
              <w:rPr>
                <w:rFonts w:eastAsia="Times New Roman" w:cs="Times New Roman"/>
                <w:color w:val="000000"/>
              </w:rPr>
              <w:t xml:space="preserve">or characteristic </w:t>
            </w:r>
            <w:r w:rsidRPr="00256E5A">
              <w:rPr>
                <w:rFonts w:eastAsia="Times New Roman" w:cs="Times New Roman"/>
                <w:color w:val="000000"/>
              </w:rPr>
              <w:t>families</w:t>
            </w:r>
          </w:p>
        </w:tc>
      </w:tr>
      <w:tr w:rsidR="00311FBC" w:rsidRPr="00256E5A" w14:paraId="5264532F" w14:textId="77777777" w:rsidTr="00311FBC">
        <w:trPr>
          <w:trHeight w:val="315"/>
          <w:jc w:val="center"/>
        </w:trPr>
        <w:tc>
          <w:tcPr>
            <w:tcW w:w="2702" w:type="dxa"/>
            <w:tcBorders>
              <w:top w:val="nil"/>
              <w:left w:val="nil"/>
              <w:bottom w:val="nil"/>
              <w:right w:val="nil"/>
            </w:tcBorders>
            <w:shd w:val="clear" w:color="auto" w:fill="auto"/>
            <w:noWrap/>
            <w:vAlign w:val="bottom"/>
            <w:hideMark/>
          </w:tcPr>
          <w:p w14:paraId="02136309"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Aerial aquatic</w:t>
            </w:r>
          </w:p>
        </w:tc>
        <w:tc>
          <w:tcPr>
            <w:tcW w:w="4308" w:type="dxa"/>
            <w:tcBorders>
              <w:top w:val="nil"/>
              <w:left w:val="nil"/>
              <w:bottom w:val="nil"/>
              <w:right w:val="nil"/>
            </w:tcBorders>
            <w:shd w:val="clear" w:color="auto" w:fill="auto"/>
            <w:noWrap/>
            <w:vAlign w:val="bottom"/>
            <w:hideMark/>
          </w:tcPr>
          <w:p w14:paraId="3CCAFD4D" w14:textId="77777777" w:rsidR="00311FBC" w:rsidRPr="00256E5A" w:rsidRDefault="00311FBC" w:rsidP="00311FBC">
            <w:pPr>
              <w:spacing w:line="240" w:lineRule="auto"/>
              <w:rPr>
                <w:rFonts w:eastAsia="Times New Roman" w:cs="Times New Roman"/>
                <w:color w:val="000000"/>
              </w:rPr>
            </w:pPr>
          </w:p>
        </w:tc>
      </w:tr>
      <w:tr w:rsidR="00311FBC" w:rsidRPr="00256E5A" w14:paraId="345CD968" w14:textId="77777777" w:rsidTr="00311FBC">
        <w:trPr>
          <w:trHeight w:val="315"/>
          <w:jc w:val="center"/>
        </w:trPr>
        <w:tc>
          <w:tcPr>
            <w:tcW w:w="2702" w:type="dxa"/>
            <w:tcBorders>
              <w:top w:val="nil"/>
              <w:left w:val="nil"/>
              <w:bottom w:val="nil"/>
              <w:right w:val="nil"/>
            </w:tcBorders>
            <w:shd w:val="clear" w:color="auto" w:fill="auto"/>
            <w:noWrap/>
            <w:vAlign w:val="bottom"/>
            <w:hideMark/>
          </w:tcPr>
          <w:p w14:paraId="6DD8053E"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 xml:space="preserve">     Diptera</w:t>
            </w:r>
          </w:p>
        </w:tc>
        <w:tc>
          <w:tcPr>
            <w:tcW w:w="4308" w:type="dxa"/>
            <w:tcBorders>
              <w:top w:val="nil"/>
              <w:left w:val="nil"/>
              <w:bottom w:val="nil"/>
              <w:right w:val="nil"/>
            </w:tcBorders>
            <w:shd w:val="clear" w:color="auto" w:fill="auto"/>
            <w:noWrap/>
            <w:vAlign w:val="bottom"/>
            <w:hideMark/>
          </w:tcPr>
          <w:p w14:paraId="134E0D31"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Chironomidae, Tipulidae</w:t>
            </w:r>
          </w:p>
        </w:tc>
      </w:tr>
      <w:tr w:rsidR="00311FBC" w:rsidRPr="00256E5A" w14:paraId="11E9E22C" w14:textId="77777777" w:rsidTr="00311FBC">
        <w:trPr>
          <w:trHeight w:val="315"/>
          <w:jc w:val="center"/>
        </w:trPr>
        <w:tc>
          <w:tcPr>
            <w:tcW w:w="2702" w:type="dxa"/>
            <w:tcBorders>
              <w:top w:val="nil"/>
              <w:left w:val="nil"/>
              <w:bottom w:val="nil"/>
              <w:right w:val="nil"/>
            </w:tcBorders>
            <w:shd w:val="clear" w:color="auto" w:fill="auto"/>
            <w:noWrap/>
            <w:vAlign w:val="bottom"/>
            <w:hideMark/>
          </w:tcPr>
          <w:p w14:paraId="690D44FE"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 xml:space="preserve">     Ephemeroptera</w:t>
            </w:r>
          </w:p>
        </w:tc>
        <w:tc>
          <w:tcPr>
            <w:tcW w:w="4308" w:type="dxa"/>
            <w:tcBorders>
              <w:top w:val="nil"/>
              <w:left w:val="nil"/>
              <w:bottom w:val="nil"/>
              <w:right w:val="nil"/>
            </w:tcBorders>
            <w:shd w:val="clear" w:color="auto" w:fill="auto"/>
            <w:noWrap/>
            <w:vAlign w:val="bottom"/>
            <w:hideMark/>
          </w:tcPr>
          <w:p w14:paraId="3D1CB8CA"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Heptageniidae, Baetidae, Ephemerellidae</w:t>
            </w:r>
          </w:p>
        </w:tc>
      </w:tr>
      <w:tr w:rsidR="00311FBC" w:rsidRPr="00256E5A" w14:paraId="4A1A8EBC" w14:textId="77777777" w:rsidTr="00311FBC">
        <w:trPr>
          <w:trHeight w:val="315"/>
          <w:jc w:val="center"/>
        </w:trPr>
        <w:tc>
          <w:tcPr>
            <w:tcW w:w="2702" w:type="dxa"/>
            <w:tcBorders>
              <w:top w:val="nil"/>
              <w:left w:val="nil"/>
              <w:bottom w:val="nil"/>
              <w:right w:val="nil"/>
            </w:tcBorders>
            <w:shd w:val="clear" w:color="auto" w:fill="auto"/>
            <w:noWrap/>
            <w:vAlign w:val="bottom"/>
            <w:hideMark/>
          </w:tcPr>
          <w:p w14:paraId="54965BB8"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 xml:space="preserve">     Odonata</w:t>
            </w:r>
          </w:p>
        </w:tc>
        <w:tc>
          <w:tcPr>
            <w:tcW w:w="4308" w:type="dxa"/>
            <w:tcBorders>
              <w:top w:val="nil"/>
              <w:left w:val="nil"/>
              <w:bottom w:val="nil"/>
              <w:right w:val="nil"/>
            </w:tcBorders>
            <w:shd w:val="clear" w:color="auto" w:fill="auto"/>
            <w:noWrap/>
            <w:vAlign w:val="bottom"/>
            <w:hideMark/>
          </w:tcPr>
          <w:p w14:paraId="2749825A"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Coenagrionidae</w:t>
            </w:r>
          </w:p>
        </w:tc>
      </w:tr>
      <w:tr w:rsidR="00311FBC" w:rsidRPr="00256E5A" w14:paraId="4760917C" w14:textId="77777777" w:rsidTr="00311FBC">
        <w:trPr>
          <w:trHeight w:val="315"/>
          <w:jc w:val="center"/>
        </w:trPr>
        <w:tc>
          <w:tcPr>
            <w:tcW w:w="2702" w:type="dxa"/>
            <w:tcBorders>
              <w:top w:val="nil"/>
              <w:left w:val="nil"/>
              <w:bottom w:val="nil"/>
              <w:right w:val="nil"/>
            </w:tcBorders>
            <w:shd w:val="clear" w:color="auto" w:fill="auto"/>
            <w:noWrap/>
            <w:vAlign w:val="bottom"/>
            <w:hideMark/>
          </w:tcPr>
          <w:p w14:paraId="77E2AC8B"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 xml:space="preserve">     Plecoptera</w:t>
            </w:r>
          </w:p>
        </w:tc>
        <w:tc>
          <w:tcPr>
            <w:tcW w:w="4308" w:type="dxa"/>
            <w:tcBorders>
              <w:top w:val="nil"/>
              <w:left w:val="nil"/>
              <w:bottom w:val="nil"/>
              <w:right w:val="nil"/>
            </w:tcBorders>
            <w:shd w:val="clear" w:color="auto" w:fill="auto"/>
            <w:noWrap/>
            <w:vAlign w:val="bottom"/>
            <w:hideMark/>
          </w:tcPr>
          <w:p w14:paraId="4E024010"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Leuctridae, Pteronarcyidae, Perlidae</w:t>
            </w:r>
          </w:p>
        </w:tc>
      </w:tr>
      <w:tr w:rsidR="00311FBC" w:rsidRPr="00256E5A" w14:paraId="3A61C21F" w14:textId="77777777" w:rsidTr="00311FBC">
        <w:trPr>
          <w:trHeight w:val="315"/>
          <w:jc w:val="center"/>
        </w:trPr>
        <w:tc>
          <w:tcPr>
            <w:tcW w:w="2702" w:type="dxa"/>
            <w:tcBorders>
              <w:top w:val="nil"/>
              <w:left w:val="nil"/>
              <w:bottom w:val="nil"/>
              <w:right w:val="nil"/>
            </w:tcBorders>
            <w:shd w:val="clear" w:color="auto" w:fill="auto"/>
            <w:noWrap/>
            <w:vAlign w:val="bottom"/>
            <w:hideMark/>
          </w:tcPr>
          <w:p w14:paraId="5EBA1C8F"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 xml:space="preserve">     Trichoptera</w:t>
            </w:r>
          </w:p>
        </w:tc>
        <w:tc>
          <w:tcPr>
            <w:tcW w:w="4308" w:type="dxa"/>
            <w:tcBorders>
              <w:top w:val="nil"/>
              <w:left w:val="nil"/>
              <w:bottom w:val="nil"/>
              <w:right w:val="nil"/>
            </w:tcBorders>
            <w:shd w:val="clear" w:color="auto" w:fill="auto"/>
            <w:noWrap/>
            <w:vAlign w:val="bottom"/>
            <w:hideMark/>
          </w:tcPr>
          <w:p w14:paraId="24E683FA"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Hydropsychidae, Limnephilidae</w:t>
            </w:r>
          </w:p>
        </w:tc>
      </w:tr>
      <w:tr w:rsidR="00311FBC" w:rsidRPr="00256E5A" w14:paraId="5F04D450" w14:textId="77777777" w:rsidTr="00311FBC">
        <w:trPr>
          <w:trHeight w:val="315"/>
          <w:jc w:val="center"/>
        </w:trPr>
        <w:tc>
          <w:tcPr>
            <w:tcW w:w="2702" w:type="dxa"/>
            <w:tcBorders>
              <w:top w:val="nil"/>
              <w:left w:val="nil"/>
              <w:bottom w:val="nil"/>
              <w:right w:val="nil"/>
            </w:tcBorders>
            <w:shd w:val="clear" w:color="auto" w:fill="auto"/>
            <w:noWrap/>
            <w:vAlign w:val="bottom"/>
            <w:hideMark/>
          </w:tcPr>
          <w:p w14:paraId="5360F0DC"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Aquatic larvae</w:t>
            </w:r>
          </w:p>
        </w:tc>
        <w:tc>
          <w:tcPr>
            <w:tcW w:w="4308" w:type="dxa"/>
            <w:tcBorders>
              <w:top w:val="nil"/>
              <w:left w:val="nil"/>
              <w:bottom w:val="nil"/>
              <w:right w:val="nil"/>
            </w:tcBorders>
            <w:shd w:val="clear" w:color="auto" w:fill="auto"/>
            <w:noWrap/>
            <w:vAlign w:val="bottom"/>
            <w:hideMark/>
          </w:tcPr>
          <w:p w14:paraId="4904FA58" w14:textId="77777777" w:rsidR="00311FBC" w:rsidRPr="00256E5A" w:rsidRDefault="00311FBC" w:rsidP="00311FBC">
            <w:pPr>
              <w:spacing w:line="240" w:lineRule="auto"/>
              <w:rPr>
                <w:rFonts w:eastAsia="Times New Roman" w:cs="Times New Roman"/>
                <w:color w:val="000000"/>
              </w:rPr>
            </w:pPr>
          </w:p>
        </w:tc>
      </w:tr>
      <w:tr w:rsidR="00311FBC" w:rsidRPr="00256E5A" w14:paraId="12CCEA5F" w14:textId="77777777" w:rsidTr="00311FBC">
        <w:trPr>
          <w:trHeight w:val="315"/>
          <w:jc w:val="center"/>
        </w:trPr>
        <w:tc>
          <w:tcPr>
            <w:tcW w:w="2702" w:type="dxa"/>
            <w:tcBorders>
              <w:top w:val="nil"/>
              <w:left w:val="nil"/>
              <w:bottom w:val="nil"/>
              <w:right w:val="nil"/>
            </w:tcBorders>
            <w:shd w:val="clear" w:color="auto" w:fill="auto"/>
            <w:noWrap/>
            <w:vAlign w:val="bottom"/>
            <w:hideMark/>
          </w:tcPr>
          <w:p w14:paraId="5751F2CD"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 xml:space="preserve">     Ephemeroptera</w:t>
            </w:r>
          </w:p>
        </w:tc>
        <w:tc>
          <w:tcPr>
            <w:tcW w:w="4308" w:type="dxa"/>
            <w:tcBorders>
              <w:top w:val="nil"/>
              <w:left w:val="nil"/>
              <w:bottom w:val="nil"/>
              <w:right w:val="nil"/>
            </w:tcBorders>
            <w:shd w:val="clear" w:color="auto" w:fill="auto"/>
            <w:noWrap/>
            <w:vAlign w:val="bottom"/>
            <w:hideMark/>
          </w:tcPr>
          <w:p w14:paraId="7DDC9855"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Heptageniidae, Baetidae, Ephemerellidae</w:t>
            </w:r>
          </w:p>
        </w:tc>
      </w:tr>
      <w:tr w:rsidR="00311FBC" w:rsidRPr="00256E5A" w14:paraId="7854A003" w14:textId="77777777" w:rsidTr="00311FBC">
        <w:trPr>
          <w:trHeight w:val="315"/>
          <w:jc w:val="center"/>
        </w:trPr>
        <w:tc>
          <w:tcPr>
            <w:tcW w:w="2702" w:type="dxa"/>
            <w:tcBorders>
              <w:top w:val="nil"/>
              <w:left w:val="nil"/>
              <w:bottom w:val="nil"/>
              <w:right w:val="nil"/>
            </w:tcBorders>
            <w:shd w:val="clear" w:color="auto" w:fill="auto"/>
            <w:noWrap/>
            <w:vAlign w:val="bottom"/>
            <w:hideMark/>
          </w:tcPr>
          <w:p w14:paraId="5A47EACB"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 xml:space="preserve">     Plecoptera</w:t>
            </w:r>
          </w:p>
        </w:tc>
        <w:tc>
          <w:tcPr>
            <w:tcW w:w="4308" w:type="dxa"/>
            <w:tcBorders>
              <w:top w:val="nil"/>
              <w:left w:val="nil"/>
              <w:bottom w:val="nil"/>
              <w:right w:val="nil"/>
            </w:tcBorders>
            <w:shd w:val="clear" w:color="auto" w:fill="auto"/>
            <w:noWrap/>
            <w:vAlign w:val="bottom"/>
            <w:hideMark/>
          </w:tcPr>
          <w:p w14:paraId="14075500"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Leuctridae, Pteronarcyidae, Perlidae</w:t>
            </w:r>
          </w:p>
        </w:tc>
      </w:tr>
      <w:tr w:rsidR="00311FBC" w:rsidRPr="00256E5A" w14:paraId="5849B135" w14:textId="77777777" w:rsidTr="00311FBC">
        <w:trPr>
          <w:trHeight w:val="315"/>
          <w:jc w:val="center"/>
        </w:trPr>
        <w:tc>
          <w:tcPr>
            <w:tcW w:w="2702" w:type="dxa"/>
            <w:tcBorders>
              <w:top w:val="nil"/>
              <w:left w:val="nil"/>
              <w:bottom w:val="nil"/>
              <w:right w:val="nil"/>
            </w:tcBorders>
            <w:shd w:val="clear" w:color="auto" w:fill="auto"/>
            <w:noWrap/>
            <w:vAlign w:val="bottom"/>
            <w:hideMark/>
          </w:tcPr>
          <w:p w14:paraId="618B8A13"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 xml:space="preserve">     Trichoptera</w:t>
            </w:r>
          </w:p>
        </w:tc>
        <w:tc>
          <w:tcPr>
            <w:tcW w:w="4308" w:type="dxa"/>
            <w:tcBorders>
              <w:top w:val="nil"/>
              <w:left w:val="nil"/>
              <w:bottom w:val="nil"/>
              <w:right w:val="nil"/>
            </w:tcBorders>
            <w:shd w:val="clear" w:color="auto" w:fill="auto"/>
            <w:noWrap/>
            <w:vAlign w:val="bottom"/>
            <w:hideMark/>
          </w:tcPr>
          <w:p w14:paraId="413CE5D3"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Hydropsychidae, Limnephilidae</w:t>
            </w:r>
          </w:p>
        </w:tc>
      </w:tr>
      <w:tr w:rsidR="00311FBC" w:rsidRPr="00256E5A" w14:paraId="0A963FF3" w14:textId="77777777" w:rsidTr="00311FBC">
        <w:trPr>
          <w:trHeight w:val="315"/>
          <w:jc w:val="center"/>
        </w:trPr>
        <w:tc>
          <w:tcPr>
            <w:tcW w:w="2702" w:type="dxa"/>
            <w:tcBorders>
              <w:top w:val="nil"/>
              <w:left w:val="nil"/>
              <w:bottom w:val="nil"/>
              <w:right w:val="nil"/>
            </w:tcBorders>
            <w:shd w:val="clear" w:color="auto" w:fill="auto"/>
            <w:noWrap/>
            <w:vAlign w:val="bottom"/>
            <w:hideMark/>
          </w:tcPr>
          <w:p w14:paraId="1E202B21"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 xml:space="preserve">     Miscellaneous others</w:t>
            </w:r>
          </w:p>
        </w:tc>
        <w:tc>
          <w:tcPr>
            <w:tcW w:w="4308" w:type="dxa"/>
            <w:tcBorders>
              <w:top w:val="nil"/>
              <w:left w:val="nil"/>
              <w:bottom w:val="nil"/>
              <w:right w:val="nil"/>
            </w:tcBorders>
            <w:shd w:val="clear" w:color="auto" w:fill="auto"/>
            <w:noWrap/>
            <w:vAlign w:val="bottom"/>
            <w:hideMark/>
          </w:tcPr>
          <w:p w14:paraId="5323418A"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Various</w:t>
            </w:r>
          </w:p>
        </w:tc>
      </w:tr>
      <w:tr w:rsidR="00311FBC" w:rsidRPr="00256E5A" w14:paraId="208A4576" w14:textId="77777777" w:rsidTr="00311FBC">
        <w:trPr>
          <w:trHeight w:val="315"/>
          <w:jc w:val="center"/>
        </w:trPr>
        <w:tc>
          <w:tcPr>
            <w:tcW w:w="2702" w:type="dxa"/>
            <w:tcBorders>
              <w:top w:val="nil"/>
              <w:left w:val="nil"/>
              <w:bottom w:val="nil"/>
              <w:right w:val="nil"/>
            </w:tcBorders>
            <w:shd w:val="clear" w:color="auto" w:fill="auto"/>
            <w:noWrap/>
            <w:vAlign w:val="bottom"/>
            <w:hideMark/>
          </w:tcPr>
          <w:p w14:paraId="41200792"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Predaceous terrestrial</w:t>
            </w:r>
          </w:p>
        </w:tc>
        <w:tc>
          <w:tcPr>
            <w:tcW w:w="4308" w:type="dxa"/>
            <w:tcBorders>
              <w:top w:val="nil"/>
              <w:left w:val="nil"/>
              <w:bottom w:val="nil"/>
              <w:right w:val="nil"/>
            </w:tcBorders>
            <w:shd w:val="clear" w:color="auto" w:fill="auto"/>
            <w:noWrap/>
            <w:vAlign w:val="bottom"/>
            <w:hideMark/>
          </w:tcPr>
          <w:p w14:paraId="04CF5205" w14:textId="77777777" w:rsidR="00311FBC" w:rsidRPr="00256E5A" w:rsidRDefault="00311FBC" w:rsidP="00311FBC">
            <w:pPr>
              <w:spacing w:line="240" w:lineRule="auto"/>
              <w:rPr>
                <w:rFonts w:eastAsia="Times New Roman" w:cs="Times New Roman"/>
                <w:color w:val="000000"/>
              </w:rPr>
            </w:pPr>
          </w:p>
        </w:tc>
      </w:tr>
      <w:tr w:rsidR="00311FBC" w:rsidRPr="00256E5A" w14:paraId="69122C50" w14:textId="77777777" w:rsidTr="00311FBC">
        <w:trPr>
          <w:trHeight w:val="315"/>
          <w:jc w:val="center"/>
        </w:trPr>
        <w:tc>
          <w:tcPr>
            <w:tcW w:w="2702" w:type="dxa"/>
            <w:tcBorders>
              <w:top w:val="nil"/>
              <w:left w:val="nil"/>
              <w:bottom w:val="nil"/>
              <w:right w:val="nil"/>
            </w:tcBorders>
            <w:shd w:val="clear" w:color="auto" w:fill="auto"/>
            <w:noWrap/>
            <w:vAlign w:val="bottom"/>
            <w:hideMark/>
          </w:tcPr>
          <w:p w14:paraId="739789D2"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 xml:space="preserve">     Coleoptera</w:t>
            </w:r>
          </w:p>
        </w:tc>
        <w:tc>
          <w:tcPr>
            <w:tcW w:w="4308" w:type="dxa"/>
            <w:tcBorders>
              <w:top w:val="nil"/>
              <w:left w:val="nil"/>
              <w:bottom w:val="nil"/>
              <w:right w:val="nil"/>
            </w:tcBorders>
            <w:shd w:val="clear" w:color="auto" w:fill="auto"/>
            <w:noWrap/>
            <w:vAlign w:val="bottom"/>
            <w:hideMark/>
          </w:tcPr>
          <w:p w14:paraId="178F21D8"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Carabidae, Staphylinidae</w:t>
            </w:r>
          </w:p>
        </w:tc>
      </w:tr>
      <w:tr w:rsidR="00311FBC" w:rsidRPr="00256E5A" w14:paraId="358565E3" w14:textId="77777777" w:rsidTr="00311FBC">
        <w:trPr>
          <w:trHeight w:val="315"/>
          <w:jc w:val="center"/>
        </w:trPr>
        <w:tc>
          <w:tcPr>
            <w:tcW w:w="2702" w:type="dxa"/>
            <w:tcBorders>
              <w:top w:val="nil"/>
              <w:left w:val="nil"/>
              <w:bottom w:val="nil"/>
              <w:right w:val="nil"/>
            </w:tcBorders>
            <w:shd w:val="clear" w:color="auto" w:fill="auto"/>
            <w:noWrap/>
            <w:vAlign w:val="bottom"/>
            <w:hideMark/>
          </w:tcPr>
          <w:p w14:paraId="793AF8E3"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 xml:space="preserve">     Arachnida, hunting</w:t>
            </w:r>
          </w:p>
        </w:tc>
        <w:tc>
          <w:tcPr>
            <w:tcW w:w="4308" w:type="dxa"/>
            <w:tcBorders>
              <w:top w:val="nil"/>
              <w:left w:val="nil"/>
              <w:bottom w:val="nil"/>
              <w:right w:val="nil"/>
            </w:tcBorders>
            <w:shd w:val="clear" w:color="auto" w:fill="auto"/>
            <w:noWrap/>
            <w:vAlign w:val="bottom"/>
            <w:hideMark/>
          </w:tcPr>
          <w:p w14:paraId="666B1805"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Lycosidae, Clubionidae, Amaurobiidae</w:t>
            </w:r>
          </w:p>
        </w:tc>
      </w:tr>
      <w:tr w:rsidR="00311FBC" w:rsidRPr="00256E5A" w14:paraId="3187AAA1" w14:textId="77777777" w:rsidTr="00311FBC">
        <w:trPr>
          <w:trHeight w:val="315"/>
          <w:jc w:val="center"/>
        </w:trPr>
        <w:tc>
          <w:tcPr>
            <w:tcW w:w="2702" w:type="dxa"/>
            <w:tcBorders>
              <w:top w:val="nil"/>
              <w:left w:val="nil"/>
              <w:bottom w:val="nil"/>
              <w:right w:val="nil"/>
            </w:tcBorders>
            <w:shd w:val="clear" w:color="auto" w:fill="auto"/>
            <w:noWrap/>
            <w:vAlign w:val="bottom"/>
            <w:hideMark/>
          </w:tcPr>
          <w:p w14:paraId="59A288C9"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 xml:space="preserve">     Arachnida, webbed</w:t>
            </w:r>
          </w:p>
        </w:tc>
        <w:tc>
          <w:tcPr>
            <w:tcW w:w="4308" w:type="dxa"/>
            <w:tcBorders>
              <w:top w:val="nil"/>
              <w:left w:val="nil"/>
              <w:bottom w:val="nil"/>
              <w:right w:val="nil"/>
            </w:tcBorders>
            <w:shd w:val="clear" w:color="auto" w:fill="auto"/>
            <w:noWrap/>
            <w:vAlign w:val="bottom"/>
            <w:hideMark/>
          </w:tcPr>
          <w:p w14:paraId="4B666042"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Araneidae, Linyphiidae, Tetragnathidae</w:t>
            </w:r>
          </w:p>
        </w:tc>
      </w:tr>
      <w:tr w:rsidR="00311FBC" w:rsidRPr="00256E5A" w14:paraId="545B2B5B" w14:textId="77777777" w:rsidTr="00311FBC">
        <w:trPr>
          <w:trHeight w:val="315"/>
          <w:jc w:val="center"/>
        </w:trPr>
        <w:tc>
          <w:tcPr>
            <w:tcW w:w="2702" w:type="dxa"/>
            <w:tcBorders>
              <w:top w:val="nil"/>
              <w:left w:val="nil"/>
              <w:bottom w:val="nil"/>
              <w:right w:val="nil"/>
            </w:tcBorders>
            <w:shd w:val="clear" w:color="auto" w:fill="auto"/>
            <w:noWrap/>
            <w:vAlign w:val="bottom"/>
            <w:hideMark/>
          </w:tcPr>
          <w:p w14:paraId="3CA9B67C"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Herbivorous terrestrial</w:t>
            </w:r>
          </w:p>
        </w:tc>
        <w:tc>
          <w:tcPr>
            <w:tcW w:w="4308" w:type="dxa"/>
            <w:tcBorders>
              <w:top w:val="nil"/>
              <w:left w:val="nil"/>
              <w:bottom w:val="nil"/>
              <w:right w:val="nil"/>
            </w:tcBorders>
            <w:shd w:val="clear" w:color="auto" w:fill="auto"/>
            <w:noWrap/>
            <w:vAlign w:val="bottom"/>
            <w:hideMark/>
          </w:tcPr>
          <w:p w14:paraId="55CA7E46" w14:textId="77777777" w:rsidR="00311FBC" w:rsidRPr="00256E5A" w:rsidRDefault="00311FBC" w:rsidP="00311FBC">
            <w:pPr>
              <w:spacing w:line="240" w:lineRule="auto"/>
              <w:rPr>
                <w:rFonts w:eastAsia="Times New Roman" w:cs="Times New Roman"/>
                <w:color w:val="000000"/>
              </w:rPr>
            </w:pPr>
          </w:p>
        </w:tc>
      </w:tr>
      <w:tr w:rsidR="00311FBC" w:rsidRPr="00256E5A" w14:paraId="72BC9C11" w14:textId="77777777" w:rsidTr="00311FBC">
        <w:trPr>
          <w:trHeight w:val="315"/>
          <w:jc w:val="center"/>
        </w:trPr>
        <w:tc>
          <w:tcPr>
            <w:tcW w:w="2702" w:type="dxa"/>
            <w:tcBorders>
              <w:top w:val="nil"/>
              <w:left w:val="nil"/>
              <w:bottom w:val="nil"/>
              <w:right w:val="nil"/>
            </w:tcBorders>
            <w:shd w:val="clear" w:color="auto" w:fill="auto"/>
            <w:noWrap/>
            <w:vAlign w:val="bottom"/>
            <w:hideMark/>
          </w:tcPr>
          <w:p w14:paraId="489B196D"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 xml:space="preserve">     Lepidoptera larvae</w:t>
            </w:r>
          </w:p>
        </w:tc>
        <w:tc>
          <w:tcPr>
            <w:tcW w:w="4308" w:type="dxa"/>
            <w:tcBorders>
              <w:top w:val="nil"/>
              <w:left w:val="nil"/>
              <w:bottom w:val="nil"/>
              <w:right w:val="nil"/>
            </w:tcBorders>
            <w:shd w:val="clear" w:color="auto" w:fill="auto"/>
            <w:noWrap/>
            <w:vAlign w:val="bottom"/>
            <w:hideMark/>
          </w:tcPr>
          <w:p w14:paraId="012B3C80"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Various caterpillars</w:t>
            </w:r>
          </w:p>
        </w:tc>
      </w:tr>
      <w:tr w:rsidR="00311FBC" w:rsidRPr="00256E5A" w14:paraId="06549CFB" w14:textId="77777777" w:rsidTr="00311FBC">
        <w:trPr>
          <w:trHeight w:val="315"/>
          <w:jc w:val="center"/>
        </w:trPr>
        <w:tc>
          <w:tcPr>
            <w:tcW w:w="2702" w:type="dxa"/>
            <w:tcBorders>
              <w:top w:val="nil"/>
              <w:left w:val="nil"/>
              <w:bottom w:val="nil"/>
              <w:right w:val="nil"/>
            </w:tcBorders>
            <w:shd w:val="clear" w:color="auto" w:fill="auto"/>
            <w:noWrap/>
            <w:vAlign w:val="bottom"/>
            <w:hideMark/>
          </w:tcPr>
          <w:p w14:paraId="48BC2067"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 xml:space="preserve">     Hemiptera</w:t>
            </w:r>
          </w:p>
        </w:tc>
        <w:tc>
          <w:tcPr>
            <w:tcW w:w="4308" w:type="dxa"/>
            <w:tcBorders>
              <w:top w:val="nil"/>
              <w:left w:val="nil"/>
              <w:bottom w:val="nil"/>
              <w:right w:val="nil"/>
            </w:tcBorders>
            <w:shd w:val="clear" w:color="auto" w:fill="auto"/>
            <w:noWrap/>
            <w:vAlign w:val="bottom"/>
            <w:hideMark/>
          </w:tcPr>
          <w:p w14:paraId="7433E7E8"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Cicadellidae, Cercopidae, Delphacidae</w:t>
            </w:r>
          </w:p>
        </w:tc>
      </w:tr>
      <w:tr w:rsidR="00311FBC" w:rsidRPr="00256E5A" w14:paraId="63802716" w14:textId="77777777" w:rsidTr="00311FBC">
        <w:trPr>
          <w:trHeight w:val="315"/>
          <w:jc w:val="center"/>
        </w:trPr>
        <w:tc>
          <w:tcPr>
            <w:tcW w:w="2702" w:type="dxa"/>
            <w:tcBorders>
              <w:top w:val="nil"/>
              <w:left w:val="nil"/>
              <w:bottom w:val="nil"/>
              <w:right w:val="nil"/>
            </w:tcBorders>
            <w:shd w:val="clear" w:color="auto" w:fill="auto"/>
            <w:noWrap/>
            <w:vAlign w:val="bottom"/>
            <w:hideMark/>
          </w:tcPr>
          <w:p w14:paraId="7716F9A9"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Miscellaneous terrestrial</w:t>
            </w:r>
          </w:p>
        </w:tc>
        <w:tc>
          <w:tcPr>
            <w:tcW w:w="4308" w:type="dxa"/>
            <w:tcBorders>
              <w:top w:val="nil"/>
              <w:left w:val="nil"/>
              <w:bottom w:val="nil"/>
              <w:right w:val="nil"/>
            </w:tcBorders>
            <w:shd w:val="clear" w:color="auto" w:fill="auto"/>
            <w:noWrap/>
            <w:vAlign w:val="bottom"/>
            <w:hideMark/>
          </w:tcPr>
          <w:p w14:paraId="4774B63D" w14:textId="77777777" w:rsidR="00311FBC" w:rsidRPr="00256E5A" w:rsidRDefault="00311FBC" w:rsidP="00311FBC">
            <w:pPr>
              <w:spacing w:line="240" w:lineRule="auto"/>
              <w:rPr>
                <w:rFonts w:eastAsia="Times New Roman" w:cs="Times New Roman"/>
                <w:color w:val="000000"/>
              </w:rPr>
            </w:pPr>
          </w:p>
        </w:tc>
      </w:tr>
      <w:tr w:rsidR="00311FBC" w:rsidRPr="00256E5A" w14:paraId="59AC259C" w14:textId="77777777" w:rsidTr="00311FBC">
        <w:trPr>
          <w:trHeight w:val="315"/>
          <w:jc w:val="center"/>
        </w:trPr>
        <w:tc>
          <w:tcPr>
            <w:tcW w:w="2702" w:type="dxa"/>
            <w:tcBorders>
              <w:top w:val="nil"/>
              <w:left w:val="nil"/>
              <w:bottom w:val="nil"/>
              <w:right w:val="nil"/>
            </w:tcBorders>
            <w:shd w:val="clear" w:color="auto" w:fill="auto"/>
            <w:noWrap/>
            <w:vAlign w:val="bottom"/>
            <w:hideMark/>
          </w:tcPr>
          <w:p w14:paraId="46686A88"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 xml:space="preserve">     Lepidoptera adults</w:t>
            </w:r>
          </w:p>
        </w:tc>
        <w:tc>
          <w:tcPr>
            <w:tcW w:w="4308" w:type="dxa"/>
            <w:tcBorders>
              <w:top w:val="nil"/>
              <w:left w:val="nil"/>
              <w:bottom w:val="nil"/>
              <w:right w:val="nil"/>
            </w:tcBorders>
            <w:shd w:val="clear" w:color="auto" w:fill="auto"/>
            <w:noWrap/>
            <w:vAlign w:val="bottom"/>
            <w:hideMark/>
          </w:tcPr>
          <w:p w14:paraId="2ECBC0B1"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Various butterflies and moths</w:t>
            </w:r>
          </w:p>
        </w:tc>
      </w:tr>
      <w:tr w:rsidR="00311FBC" w:rsidRPr="00256E5A" w14:paraId="2E14DB1B" w14:textId="77777777" w:rsidTr="00311FBC">
        <w:trPr>
          <w:trHeight w:val="315"/>
          <w:jc w:val="center"/>
        </w:trPr>
        <w:tc>
          <w:tcPr>
            <w:tcW w:w="2702" w:type="dxa"/>
            <w:tcBorders>
              <w:top w:val="nil"/>
              <w:left w:val="nil"/>
              <w:bottom w:val="single" w:sz="4" w:space="0" w:color="auto"/>
              <w:right w:val="nil"/>
            </w:tcBorders>
            <w:shd w:val="clear" w:color="auto" w:fill="auto"/>
            <w:noWrap/>
            <w:vAlign w:val="bottom"/>
            <w:hideMark/>
          </w:tcPr>
          <w:p w14:paraId="3C2BAD4F"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 xml:space="preserve">     Miscellaneous others</w:t>
            </w:r>
          </w:p>
        </w:tc>
        <w:tc>
          <w:tcPr>
            <w:tcW w:w="4308" w:type="dxa"/>
            <w:tcBorders>
              <w:top w:val="nil"/>
              <w:left w:val="nil"/>
              <w:bottom w:val="single" w:sz="4" w:space="0" w:color="auto"/>
              <w:right w:val="nil"/>
            </w:tcBorders>
            <w:shd w:val="clear" w:color="auto" w:fill="auto"/>
            <w:noWrap/>
            <w:vAlign w:val="bottom"/>
            <w:hideMark/>
          </w:tcPr>
          <w:p w14:paraId="72A48F28" w14:textId="77777777" w:rsidR="00311FBC" w:rsidRPr="00256E5A" w:rsidRDefault="00311FBC" w:rsidP="00311FBC">
            <w:pPr>
              <w:spacing w:line="240" w:lineRule="auto"/>
              <w:rPr>
                <w:rFonts w:eastAsia="Times New Roman" w:cs="Times New Roman"/>
                <w:color w:val="000000"/>
              </w:rPr>
            </w:pPr>
            <w:r w:rsidRPr="00256E5A">
              <w:rPr>
                <w:rFonts w:eastAsia="Times New Roman" w:cs="Times New Roman"/>
                <w:color w:val="000000"/>
              </w:rPr>
              <w:t>Various</w:t>
            </w:r>
          </w:p>
        </w:tc>
      </w:tr>
    </w:tbl>
    <w:p w14:paraId="2DE730F6" w14:textId="77777777" w:rsidR="006F1A8F" w:rsidRDefault="006F1A8F" w:rsidP="006F1A8F">
      <w:r>
        <w:br w:type="page"/>
      </w:r>
      <w:r>
        <w:rPr>
          <w:noProof/>
        </w:rPr>
        <w:lastRenderedPageBreak/>
        <w:drawing>
          <wp:inline distT="0" distB="0" distL="0" distR="0" wp14:anchorId="0B96D6B2" wp14:editId="5B467CC3">
            <wp:extent cx="5257800" cy="7863840"/>
            <wp:effectExtent l="0" t="0" r="0" b="3810"/>
            <wp:docPr id="3" name="Picture 3" descr="C:\Users\jmuehlbauer\Documents\Projects\Stream Signature\Stream Signature Analysis\Figures &amp; Tables\Sites_Cowe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muehlbauer\Documents\Projects\Stream Signature\Stream Signature Analysis\Figures &amp; Tables\Sites_Coweet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7800" cy="7863840"/>
                    </a:xfrm>
                    <a:prstGeom prst="rect">
                      <a:avLst/>
                    </a:prstGeom>
                    <a:noFill/>
                    <a:ln>
                      <a:noFill/>
                    </a:ln>
                  </pic:spPr>
                </pic:pic>
              </a:graphicData>
            </a:graphic>
          </wp:inline>
        </w:drawing>
      </w:r>
    </w:p>
    <w:p w14:paraId="380CA092" w14:textId="7BF64C92" w:rsidR="006F1A8F" w:rsidRDefault="006F1A8F" w:rsidP="006F1A8F">
      <w:r w:rsidRPr="002E6397">
        <w:rPr>
          <w:rStyle w:val="SubtleEmphasis"/>
        </w:rPr>
        <w:t>Fig A1</w:t>
      </w:r>
      <w:r>
        <w:t xml:space="preserve"> continued (see legend at bottom of figure).</w:t>
      </w:r>
      <w:r>
        <w:br w:type="page"/>
      </w:r>
    </w:p>
    <w:p w14:paraId="37D32293" w14:textId="77777777" w:rsidR="006F1A8F" w:rsidRDefault="006F1A8F" w:rsidP="006F1A8F">
      <w:r>
        <w:rPr>
          <w:noProof/>
        </w:rPr>
        <w:lastRenderedPageBreak/>
        <w:drawing>
          <wp:inline distT="0" distB="0" distL="0" distR="0" wp14:anchorId="185376B2" wp14:editId="61122BBA">
            <wp:extent cx="5257800" cy="7863840"/>
            <wp:effectExtent l="0" t="0" r="0" b="3810"/>
            <wp:docPr id="5" name="Picture 5" descr="C:\Users\jmuehlbauer\Documents\Projects\Stream Signature\Stream Signature Analysis\Figures &amp; Tables\Sites_Tagliament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muehlbauer\Documents\Projects\Stream Signature\Stream Signature Analysis\Figures &amp; Tables\Sites_Tagliamento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57800" cy="7863840"/>
                    </a:xfrm>
                    <a:prstGeom prst="rect">
                      <a:avLst/>
                    </a:prstGeom>
                    <a:noFill/>
                    <a:ln>
                      <a:noFill/>
                    </a:ln>
                  </pic:spPr>
                </pic:pic>
              </a:graphicData>
            </a:graphic>
          </wp:inline>
        </w:drawing>
      </w:r>
    </w:p>
    <w:p w14:paraId="6ACF6BBF" w14:textId="78AB80F0" w:rsidR="006F1A8F" w:rsidRDefault="006F1A8F" w:rsidP="006F1A8F">
      <w:r w:rsidRPr="002E6397">
        <w:rPr>
          <w:rStyle w:val="SubtleEmphasis"/>
        </w:rPr>
        <w:t>Fig A1</w:t>
      </w:r>
      <w:r>
        <w:t xml:space="preserve"> continued (see legend at bottom of figure).</w:t>
      </w:r>
      <w:r>
        <w:br w:type="page"/>
      </w:r>
    </w:p>
    <w:p w14:paraId="3F881FDD" w14:textId="77777777" w:rsidR="006F1A8F" w:rsidRDefault="006F1A8F" w:rsidP="006F1A8F">
      <w:r>
        <w:rPr>
          <w:noProof/>
        </w:rPr>
        <w:lastRenderedPageBreak/>
        <w:drawing>
          <wp:inline distT="0" distB="0" distL="0" distR="0" wp14:anchorId="60D0AE2C" wp14:editId="4AA7C9B5">
            <wp:extent cx="5257800" cy="7863840"/>
            <wp:effectExtent l="0" t="0" r="0" b="3810"/>
            <wp:docPr id="7" name="Picture 7" descr="C:\Users\jmuehlbauer\Documents\Projects\Stream Signature\Stream Signature Analysis\Figures &amp; Tables\Sites_Tagliament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muehlbauer\Documents\Projects\Stream Signature\Stream Signature Analysis\Figures &amp; Tables\Sites_Tagliamento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57800" cy="7863840"/>
                    </a:xfrm>
                    <a:prstGeom prst="rect">
                      <a:avLst/>
                    </a:prstGeom>
                    <a:noFill/>
                    <a:ln>
                      <a:noFill/>
                    </a:ln>
                  </pic:spPr>
                </pic:pic>
              </a:graphicData>
            </a:graphic>
          </wp:inline>
        </w:drawing>
      </w:r>
    </w:p>
    <w:p w14:paraId="53DCC952" w14:textId="1042CB90" w:rsidR="006F1A8F" w:rsidRDefault="006F1A8F" w:rsidP="006F1A8F">
      <w:r w:rsidRPr="002E6397">
        <w:rPr>
          <w:rStyle w:val="SubtleEmphasis"/>
        </w:rPr>
        <w:t>Fig A1</w:t>
      </w:r>
      <w:r>
        <w:t xml:space="preserve"> continued (see legend at bottom of figure).</w:t>
      </w:r>
      <w:r>
        <w:br w:type="page"/>
      </w:r>
    </w:p>
    <w:p w14:paraId="7FB10BCF" w14:textId="77777777" w:rsidR="006F1A8F" w:rsidRDefault="006F1A8F" w:rsidP="006F1A8F">
      <w:r>
        <w:rPr>
          <w:noProof/>
        </w:rPr>
        <w:lastRenderedPageBreak/>
        <w:drawing>
          <wp:inline distT="0" distB="0" distL="0" distR="0" wp14:anchorId="6A597482" wp14:editId="75FACBB1">
            <wp:extent cx="5257800" cy="7863840"/>
            <wp:effectExtent l="0" t="0" r="0" b="3810"/>
            <wp:docPr id="8" name="Picture 8" descr="C:\Users\jmuehlbauer\Documents\Projects\Stream Signature\Stream Signature Analysis\Figures &amp; Tables\Sites_Dan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muehlbauer\Documents\Projects\Stream Signature\Stream Signature Analysis\Figures &amp; Tables\Sites_Danub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57800" cy="7863840"/>
                    </a:xfrm>
                    <a:prstGeom prst="rect">
                      <a:avLst/>
                    </a:prstGeom>
                    <a:noFill/>
                    <a:ln>
                      <a:noFill/>
                    </a:ln>
                  </pic:spPr>
                </pic:pic>
              </a:graphicData>
            </a:graphic>
          </wp:inline>
        </w:drawing>
      </w:r>
    </w:p>
    <w:p w14:paraId="41325E15" w14:textId="51B03F26" w:rsidR="006F1A8F" w:rsidRDefault="006F1A8F" w:rsidP="006F1A8F">
      <w:r w:rsidRPr="002E6397">
        <w:rPr>
          <w:rStyle w:val="SubtleEmphasis"/>
        </w:rPr>
        <w:t>Fig A1</w:t>
      </w:r>
      <w:r>
        <w:t xml:space="preserve"> continued (see legend at bottom of figure).</w:t>
      </w:r>
      <w:r>
        <w:br w:type="page"/>
      </w:r>
    </w:p>
    <w:p w14:paraId="18C97BF0" w14:textId="461EFB8F" w:rsidR="006F1A8F" w:rsidRDefault="006F1A8F" w:rsidP="006F1A8F">
      <w:r>
        <w:rPr>
          <w:noProof/>
        </w:rPr>
        <w:lastRenderedPageBreak/>
        <w:drawing>
          <wp:inline distT="0" distB="0" distL="0" distR="0" wp14:anchorId="5B5A0682" wp14:editId="0FEC6B02">
            <wp:extent cx="5239512" cy="5239512"/>
            <wp:effectExtent l="0" t="0" r="0" b="0"/>
            <wp:docPr id="10" name="Picture 10" descr="C:\Users\jmuehlbauer\Documents\Projects\Stream Signature\Stream Signature Analysis\Figures &amp; Tables\Sites_El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muehlbauer\Documents\Projects\Stream Signature\Stream Signature Analysis\Figures &amp; Tables\Sites_Elb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39512" cy="5239512"/>
                    </a:xfrm>
                    <a:prstGeom prst="rect">
                      <a:avLst/>
                    </a:prstGeom>
                    <a:noFill/>
                    <a:ln>
                      <a:noFill/>
                    </a:ln>
                  </pic:spPr>
                </pic:pic>
              </a:graphicData>
            </a:graphic>
          </wp:inline>
        </w:drawing>
      </w:r>
    </w:p>
    <w:p w14:paraId="4BCF5231" w14:textId="31706C1C" w:rsidR="006F1A8F" w:rsidRDefault="006F1A8F" w:rsidP="006F1A8F">
      <w:pPr>
        <w:pStyle w:val="References"/>
        <w:rPr>
          <w:noProof w:val="0"/>
        </w:rPr>
        <w:sectPr w:rsidR="006F1A8F" w:rsidSect="00437BAC">
          <w:pgSz w:w="12240" w:h="15840"/>
          <w:pgMar w:top="1440" w:right="1440" w:bottom="1440" w:left="1440" w:header="720" w:footer="720" w:gutter="0"/>
          <w:lnNumType w:countBy="1" w:restart="continuous"/>
          <w:cols w:space="720"/>
          <w:docGrid w:linePitch="360"/>
        </w:sectPr>
      </w:pPr>
      <w:proofErr w:type="gramStart"/>
      <w:r>
        <w:rPr>
          <w:rStyle w:val="SubtleEmphasis"/>
          <w:noProof w:val="0"/>
          <w:lang w:val="en-US"/>
        </w:rPr>
        <w:t>Fig.</w:t>
      </w:r>
      <w:proofErr w:type="gramEnd"/>
      <w:r>
        <w:rPr>
          <w:rStyle w:val="SubtleEmphasis"/>
          <w:noProof w:val="0"/>
          <w:lang w:val="en-US"/>
        </w:rPr>
        <w:t xml:space="preserve"> A1</w:t>
      </w:r>
      <w:r>
        <w:rPr>
          <w:noProof w:val="0"/>
        </w:rPr>
        <w:t>. Photographs of sites used in this study, to provide a sense of scale of the differences between sites. Site names in the top corners of each photo correspond to names in Table A1.</w:t>
      </w:r>
      <w:r w:rsidR="00F675A1">
        <w:rPr>
          <w:noProof w:val="0"/>
        </w:rPr>
        <w:t xml:space="preserve"> In instances where two sites are listed for a given photo, no representative photos of the exact sites existed, so the scene depicted is of the general area within ~ 1 km of the both sites.</w:t>
      </w:r>
    </w:p>
    <w:p w14:paraId="6AF41A5F" w14:textId="49DC9C9F" w:rsidR="007D1CC1" w:rsidRDefault="007D1CC1" w:rsidP="006F1A8F">
      <w:r>
        <w:rPr>
          <w:rStyle w:val="Heading1Char"/>
        </w:rPr>
        <w:lastRenderedPageBreak/>
        <w:t>Appendix B</w:t>
      </w:r>
      <w:r>
        <w:t>. Supporting figures for curve fitting and light trap catch data.</w:t>
      </w:r>
    </w:p>
    <w:p w14:paraId="13BE8C07" w14:textId="77777777" w:rsidR="007D1CC1" w:rsidRDefault="007D1CC1" w:rsidP="007D1CC1">
      <w:pPr>
        <w:pStyle w:val="References"/>
        <w:rPr>
          <w:noProof w:val="0"/>
        </w:rPr>
      </w:pPr>
      <w:r>
        <w:drawing>
          <wp:inline distT="0" distB="0" distL="0" distR="0" wp14:anchorId="3463C5CB" wp14:editId="72A7C6EC">
            <wp:extent cx="5295900" cy="5295900"/>
            <wp:effectExtent l="0" t="0" r="0" b="0"/>
            <wp:docPr id="12" name="Picture 12" descr="C:\Users\jmuehlbauer\Documents\Projects\Stream Signature\Stream Signature Analysis\Figures &amp; Tables\GoodB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muehlbauer\Documents\Projects\Stream Signature\Stream Signature Analysis\Figures &amp; Tables\GoodBad.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95900" cy="5295900"/>
                    </a:xfrm>
                    <a:prstGeom prst="rect">
                      <a:avLst/>
                    </a:prstGeom>
                    <a:noFill/>
                    <a:ln>
                      <a:noFill/>
                    </a:ln>
                  </pic:spPr>
                </pic:pic>
              </a:graphicData>
            </a:graphic>
          </wp:inline>
        </w:drawing>
      </w:r>
    </w:p>
    <w:p w14:paraId="100E998D" w14:textId="400A2AE8" w:rsidR="007D1CC1" w:rsidRDefault="007D1CC1" w:rsidP="007D1CC1">
      <w:pPr>
        <w:pStyle w:val="References"/>
      </w:pPr>
      <w:proofErr w:type="gramStart"/>
      <w:r>
        <w:rPr>
          <w:rStyle w:val="Heading2Char"/>
          <w:noProof w:val="0"/>
        </w:rPr>
        <w:t>Fig.</w:t>
      </w:r>
      <w:proofErr w:type="gramEnd"/>
      <w:r>
        <w:rPr>
          <w:rStyle w:val="Heading2Char"/>
          <w:noProof w:val="0"/>
        </w:rPr>
        <w:t xml:space="preserve"> B1. </w:t>
      </w:r>
      <w:r w:rsidRPr="00F73269">
        <w:rPr>
          <w:noProof w:val="0"/>
        </w:rPr>
        <w:t xml:space="preserve">Example study sites where subsidy–distance decay curves to compute stream signatures could not be fit (A, C), contrasted with sites with similar conditions where curves were fit (B, D). </w:t>
      </w:r>
      <w:r>
        <w:rPr>
          <w:noProof w:val="0"/>
        </w:rPr>
        <w:t xml:space="preserve">Panels A and B are based on stable isotope data; C and D are based on predator abundance*biomass data. A and B are headwater stream sites in the </w:t>
      </w:r>
      <w:proofErr w:type="spellStart"/>
      <w:r>
        <w:rPr>
          <w:noProof w:val="0"/>
        </w:rPr>
        <w:t>Resia</w:t>
      </w:r>
      <w:proofErr w:type="spellEnd"/>
      <w:r>
        <w:rPr>
          <w:noProof w:val="0"/>
        </w:rPr>
        <w:t xml:space="preserve"> River </w:t>
      </w:r>
      <w:r w:rsidR="003021CE">
        <w:rPr>
          <w:noProof w:val="0"/>
        </w:rPr>
        <w:t>catchment</w:t>
      </w:r>
      <w:r>
        <w:rPr>
          <w:noProof w:val="0"/>
        </w:rPr>
        <w:t xml:space="preserve"> in NE Italy; C and D are sites on the large Danube and Sava Rivers in Serbia, respectively.</w:t>
      </w:r>
      <w:r>
        <w:rPr>
          <w:noProof w:val="0"/>
        </w:rPr>
        <w:br w:type="page"/>
      </w:r>
    </w:p>
    <w:p w14:paraId="1B2561C2" w14:textId="77777777" w:rsidR="007D1CC1" w:rsidRDefault="007D1CC1" w:rsidP="007D1CC1">
      <w:pPr>
        <w:pStyle w:val="References"/>
        <w:jc w:val="center"/>
        <w:rPr>
          <w:rStyle w:val="Heading1Char"/>
          <w:noProof w:val="0"/>
        </w:rPr>
      </w:pPr>
      <w:r>
        <w:rPr>
          <w:rFonts w:eastAsiaTheme="majorEastAsia" w:cstheme="majorBidi"/>
          <w:bCs/>
          <w:smallCaps/>
          <w:szCs w:val="28"/>
        </w:rPr>
        <w:lastRenderedPageBreak/>
        <w:drawing>
          <wp:inline distT="0" distB="0" distL="0" distR="0" wp14:anchorId="29874532" wp14:editId="45765393">
            <wp:extent cx="5172075" cy="5172075"/>
            <wp:effectExtent l="0" t="0" r="9525" b="9525"/>
            <wp:docPr id="2" name="Picture 2" descr="C:\Users\jmuehlbauer\Documents\Projects\Stream Signature\Stream Signature Analysis\Figures &amp; Tables\N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muehlbauer\Documents\Projects\Stream Signature\Stream Signature Analysis\Figures &amp; Tables\Night.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72075" cy="5172075"/>
                    </a:xfrm>
                    <a:prstGeom prst="rect">
                      <a:avLst/>
                    </a:prstGeom>
                    <a:noFill/>
                    <a:ln>
                      <a:noFill/>
                    </a:ln>
                  </pic:spPr>
                </pic:pic>
              </a:graphicData>
            </a:graphic>
          </wp:inline>
        </w:drawing>
      </w:r>
    </w:p>
    <w:p w14:paraId="04241769" w14:textId="77777777" w:rsidR="007D1CC1" w:rsidRDefault="007D1CC1" w:rsidP="007D1CC1">
      <w:pPr>
        <w:pStyle w:val="References"/>
        <w:rPr>
          <w:noProof w:val="0"/>
        </w:rPr>
        <w:sectPr w:rsidR="007D1CC1" w:rsidSect="00437BAC">
          <w:pgSz w:w="12240" w:h="15840"/>
          <w:pgMar w:top="1440" w:right="1440" w:bottom="1440" w:left="1440" w:header="720" w:footer="720" w:gutter="0"/>
          <w:lnNumType w:countBy="1" w:restart="continuous"/>
          <w:cols w:space="720"/>
          <w:docGrid w:linePitch="360"/>
        </w:sectPr>
      </w:pPr>
      <w:proofErr w:type="gramStart"/>
      <w:r>
        <w:rPr>
          <w:rStyle w:val="Heading1Char"/>
          <w:noProof w:val="0"/>
        </w:rPr>
        <w:t>Fig.</w:t>
      </w:r>
      <w:proofErr w:type="gramEnd"/>
      <w:r>
        <w:rPr>
          <w:rStyle w:val="Heading1Char"/>
          <w:noProof w:val="0"/>
        </w:rPr>
        <w:t xml:space="preserve"> B2. </w:t>
      </w:r>
      <w:r w:rsidRPr="00B807FD">
        <w:rPr>
          <w:noProof w:val="0"/>
        </w:rPr>
        <w:t>Abundance*biomass of adult macroinvertebrate</w:t>
      </w:r>
      <w:r>
        <w:rPr>
          <w:noProof w:val="0"/>
        </w:rPr>
        <w:t>s collected at the farthest sampling distance from the stream at each site during night light trap sampling. Data are expressed as a percentage relative to the abundance*biomass caught in paired traps set at the water’s edge. Sites are grouped according to the presence or absence of distinct breaks between riparian and upland vegetation. Bold horizontal lines are median values, box edges are 25</w:t>
      </w:r>
      <w:r w:rsidRPr="00B807FD">
        <w:rPr>
          <w:noProof w:val="0"/>
          <w:vertAlign w:val="superscript"/>
        </w:rPr>
        <w:t>th</w:t>
      </w:r>
      <w:r>
        <w:rPr>
          <w:noProof w:val="0"/>
        </w:rPr>
        <w:t xml:space="preserve"> and 75</w:t>
      </w:r>
      <w:r w:rsidRPr="00B807FD">
        <w:rPr>
          <w:noProof w:val="0"/>
          <w:vertAlign w:val="superscript"/>
        </w:rPr>
        <w:t>th</w:t>
      </w:r>
      <w:r>
        <w:rPr>
          <w:noProof w:val="0"/>
        </w:rPr>
        <w:t xml:space="preserve"> percentiles, and line segment edges are 10</w:t>
      </w:r>
      <w:r w:rsidRPr="00B807FD">
        <w:rPr>
          <w:noProof w:val="0"/>
          <w:vertAlign w:val="superscript"/>
        </w:rPr>
        <w:t>th</w:t>
      </w:r>
      <w:r>
        <w:rPr>
          <w:noProof w:val="0"/>
        </w:rPr>
        <w:t xml:space="preserve"> and 90</w:t>
      </w:r>
      <w:r w:rsidRPr="00B807FD">
        <w:rPr>
          <w:noProof w:val="0"/>
          <w:vertAlign w:val="superscript"/>
        </w:rPr>
        <w:t>th</w:t>
      </w:r>
      <w:r>
        <w:rPr>
          <w:noProof w:val="0"/>
        </w:rPr>
        <w:t xml:space="preserve"> percentiles.</w:t>
      </w:r>
    </w:p>
    <w:p w14:paraId="77A2D901" w14:textId="77777777" w:rsidR="00311FBC" w:rsidRDefault="007D1CC1" w:rsidP="00311FBC">
      <w:pPr>
        <w:pStyle w:val="References"/>
        <w:rPr>
          <w:noProof w:val="0"/>
        </w:rPr>
        <w:sectPr w:rsidR="00311FBC" w:rsidSect="00437BAC">
          <w:pgSz w:w="12240" w:h="15840"/>
          <w:pgMar w:top="1440" w:right="1440" w:bottom="1440" w:left="1440" w:header="720" w:footer="720" w:gutter="0"/>
          <w:lnNumType w:countBy="1" w:restart="continuous"/>
          <w:cols w:space="720"/>
          <w:docGrid w:linePitch="360"/>
        </w:sectPr>
      </w:pPr>
      <w:r>
        <w:rPr>
          <w:rStyle w:val="Heading2Char"/>
          <w:noProof w:val="0"/>
        </w:rPr>
        <w:lastRenderedPageBreak/>
        <w:t>Appendix C</w:t>
      </w:r>
      <w:r w:rsidR="00311FBC" w:rsidRPr="00D40437">
        <w:rPr>
          <w:noProof w:val="0"/>
        </w:rPr>
        <w:t>.</w:t>
      </w:r>
      <w:r w:rsidR="00311FBC">
        <w:rPr>
          <w:noProof w:val="0"/>
        </w:rPr>
        <w:t xml:space="preserve"> Model comparison tables </w:t>
      </w:r>
      <w:r w:rsidR="00311FBC" w:rsidRPr="00D40437">
        <w:rPr>
          <w:noProof w:val="0"/>
        </w:rPr>
        <w:t xml:space="preserve">for parameters included in the </w:t>
      </w:r>
      <w:r w:rsidR="00311FBC">
        <w:rPr>
          <w:noProof w:val="0"/>
        </w:rPr>
        <w:t>best, overall stream</w:t>
      </w:r>
      <w:r w:rsidR="00421601">
        <w:rPr>
          <w:noProof w:val="0"/>
        </w:rPr>
        <w:t xml:space="preserve"> </w:t>
      </w:r>
      <w:r w:rsidR="00311FBC">
        <w:rPr>
          <w:noProof w:val="0"/>
        </w:rPr>
        <w:t>signature prediction models for predator attraction and food webs.</w:t>
      </w:r>
    </w:p>
    <w:p w14:paraId="3D6BEE9A" w14:textId="77777777" w:rsidR="00311FBC" w:rsidRDefault="007D1CC1" w:rsidP="00311FBC">
      <w:pPr>
        <w:pStyle w:val="References"/>
        <w:rPr>
          <w:noProof w:val="0"/>
        </w:rPr>
      </w:pPr>
      <w:proofErr w:type="gramStart"/>
      <w:r>
        <w:rPr>
          <w:rStyle w:val="Heading2Char"/>
          <w:noProof w:val="0"/>
        </w:rPr>
        <w:lastRenderedPageBreak/>
        <w:t>Table C</w:t>
      </w:r>
      <w:r w:rsidR="00311FBC" w:rsidRPr="009A16E6">
        <w:rPr>
          <w:rStyle w:val="Heading2Char"/>
          <w:noProof w:val="0"/>
        </w:rPr>
        <w:t>1</w:t>
      </w:r>
      <w:r w:rsidR="00311FBC">
        <w:rPr>
          <w:noProof w:val="0"/>
        </w:rPr>
        <w:t>.</w:t>
      </w:r>
      <w:proofErr w:type="gramEnd"/>
      <w:r w:rsidR="00311FBC">
        <w:rPr>
          <w:noProof w:val="0"/>
        </w:rPr>
        <w:t xml:space="preserve"> </w:t>
      </w:r>
      <w:proofErr w:type="gramStart"/>
      <w:r w:rsidR="00311FBC">
        <w:rPr>
          <w:noProof w:val="0"/>
        </w:rPr>
        <w:t>Stream signature model comparison for predator attraction effect.</w:t>
      </w:r>
      <w:proofErr w:type="gramEnd"/>
      <w:r w:rsidR="00311FBC">
        <w:rPr>
          <w:noProof w:val="0"/>
        </w:rPr>
        <w:t xml:space="preserve"> Asterisk (*) and plus (+) symbols indicate factors added to both the model slope and intercept or to the intercept only, </w:t>
      </w:r>
      <w:r w:rsidR="00525F4A">
        <w:rPr>
          <w:noProof w:val="0"/>
        </w:rPr>
        <w:t>respectively</w:t>
      </w:r>
      <w:r w:rsidR="00311FBC">
        <w:rPr>
          <w:noProof w:val="0"/>
        </w:rPr>
        <w:t>.</w:t>
      </w:r>
    </w:p>
    <w:tbl>
      <w:tblPr>
        <w:tblW w:w="11942" w:type="dxa"/>
        <w:tblInd w:w="93" w:type="dxa"/>
        <w:tblLook w:val="04A0" w:firstRow="1" w:lastRow="0" w:firstColumn="1" w:lastColumn="0" w:noHBand="0" w:noVBand="1"/>
      </w:tblPr>
      <w:tblGrid>
        <w:gridCol w:w="1616"/>
        <w:gridCol w:w="830"/>
        <w:gridCol w:w="896"/>
        <w:gridCol w:w="1736"/>
        <w:gridCol w:w="723"/>
        <w:gridCol w:w="1257"/>
        <w:gridCol w:w="1030"/>
        <w:gridCol w:w="1083"/>
        <w:gridCol w:w="456"/>
        <w:gridCol w:w="876"/>
        <w:gridCol w:w="516"/>
        <w:gridCol w:w="923"/>
      </w:tblGrid>
      <w:tr w:rsidR="00606863" w:rsidRPr="00606863" w14:paraId="6C42A469" w14:textId="77777777" w:rsidTr="00606863">
        <w:trPr>
          <w:trHeight w:val="468"/>
        </w:trPr>
        <w:tc>
          <w:tcPr>
            <w:tcW w:w="1616" w:type="dxa"/>
            <w:tcBorders>
              <w:top w:val="double" w:sz="6" w:space="0" w:color="auto"/>
              <w:left w:val="nil"/>
              <w:bottom w:val="single" w:sz="4" w:space="0" w:color="auto"/>
              <w:right w:val="nil"/>
            </w:tcBorders>
            <w:shd w:val="clear" w:color="auto" w:fill="auto"/>
            <w:vAlign w:val="bottom"/>
            <w:hideMark/>
          </w:tcPr>
          <w:p w14:paraId="70AD71DE"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Model</w:t>
            </w:r>
          </w:p>
        </w:tc>
        <w:tc>
          <w:tcPr>
            <w:tcW w:w="830" w:type="dxa"/>
            <w:tcBorders>
              <w:top w:val="double" w:sz="6" w:space="0" w:color="auto"/>
              <w:left w:val="nil"/>
              <w:bottom w:val="single" w:sz="4" w:space="0" w:color="auto"/>
              <w:right w:val="nil"/>
            </w:tcBorders>
            <w:shd w:val="clear" w:color="auto" w:fill="auto"/>
            <w:vAlign w:val="bottom"/>
            <w:hideMark/>
          </w:tcPr>
          <w:p w14:paraId="48F64F61"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Study region</w:t>
            </w:r>
          </w:p>
        </w:tc>
        <w:tc>
          <w:tcPr>
            <w:tcW w:w="896" w:type="dxa"/>
            <w:tcBorders>
              <w:top w:val="double" w:sz="6" w:space="0" w:color="auto"/>
              <w:left w:val="nil"/>
              <w:bottom w:val="single" w:sz="4" w:space="0" w:color="auto"/>
              <w:right w:val="nil"/>
            </w:tcBorders>
            <w:shd w:val="clear" w:color="auto" w:fill="auto"/>
            <w:vAlign w:val="bottom"/>
            <w:hideMark/>
          </w:tcPr>
          <w:p w14:paraId="2C500E49"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Stream order</w:t>
            </w:r>
          </w:p>
        </w:tc>
        <w:tc>
          <w:tcPr>
            <w:tcW w:w="1736" w:type="dxa"/>
            <w:tcBorders>
              <w:top w:val="double" w:sz="6" w:space="0" w:color="auto"/>
              <w:left w:val="nil"/>
              <w:bottom w:val="single" w:sz="4" w:space="0" w:color="auto"/>
              <w:right w:val="nil"/>
            </w:tcBorders>
            <w:shd w:val="clear" w:color="auto" w:fill="auto"/>
            <w:vAlign w:val="bottom"/>
            <w:hideMark/>
          </w:tcPr>
          <w:p w14:paraId="1640DC64"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Channel geomorphology</w:t>
            </w:r>
          </w:p>
        </w:tc>
        <w:tc>
          <w:tcPr>
            <w:tcW w:w="723" w:type="dxa"/>
            <w:tcBorders>
              <w:top w:val="double" w:sz="6" w:space="0" w:color="auto"/>
              <w:left w:val="nil"/>
              <w:bottom w:val="single" w:sz="4" w:space="0" w:color="auto"/>
              <w:right w:val="nil"/>
            </w:tcBorders>
            <w:shd w:val="clear" w:color="auto" w:fill="auto"/>
            <w:vAlign w:val="bottom"/>
            <w:hideMark/>
          </w:tcPr>
          <w:p w14:paraId="5153A1F2"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Bank type</w:t>
            </w:r>
          </w:p>
        </w:tc>
        <w:tc>
          <w:tcPr>
            <w:tcW w:w="1257" w:type="dxa"/>
            <w:tcBorders>
              <w:top w:val="double" w:sz="6" w:space="0" w:color="auto"/>
              <w:left w:val="nil"/>
              <w:bottom w:val="single" w:sz="4" w:space="0" w:color="auto"/>
              <w:right w:val="nil"/>
            </w:tcBorders>
            <w:shd w:val="clear" w:color="auto" w:fill="auto"/>
            <w:vAlign w:val="bottom"/>
            <w:hideMark/>
          </w:tcPr>
          <w:p w14:paraId="1078B4E8"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Floodplain vegetation</w:t>
            </w:r>
          </w:p>
        </w:tc>
        <w:tc>
          <w:tcPr>
            <w:tcW w:w="1030" w:type="dxa"/>
            <w:tcBorders>
              <w:top w:val="double" w:sz="6" w:space="0" w:color="auto"/>
              <w:left w:val="nil"/>
              <w:bottom w:val="single" w:sz="4" w:space="0" w:color="auto"/>
              <w:right w:val="nil"/>
            </w:tcBorders>
            <w:shd w:val="clear" w:color="auto" w:fill="auto"/>
            <w:vAlign w:val="bottom"/>
            <w:hideMark/>
          </w:tcPr>
          <w:p w14:paraId="01C0E2A8"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Predator group</w:t>
            </w:r>
          </w:p>
        </w:tc>
        <w:tc>
          <w:tcPr>
            <w:tcW w:w="1083" w:type="dxa"/>
            <w:tcBorders>
              <w:top w:val="double" w:sz="6" w:space="0" w:color="auto"/>
              <w:left w:val="nil"/>
              <w:bottom w:val="single" w:sz="4" w:space="0" w:color="auto"/>
              <w:right w:val="nil"/>
            </w:tcBorders>
            <w:shd w:val="clear" w:color="auto" w:fill="auto"/>
            <w:vAlign w:val="bottom"/>
            <w:hideMark/>
          </w:tcPr>
          <w:p w14:paraId="5FC3E740"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Adjusted R</w:t>
            </w:r>
            <w:r w:rsidRPr="00606863">
              <w:rPr>
                <w:rFonts w:eastAsia="Times New Roman" w:cs="Times New Roman"/>
                <w:color w:val="000000"/>
                <w:vertAlign w:val="superscript"/>
              </w:rPr>
              <w:t>2</w:t>
            </w:r>
          </w:p>
        </w:tc>
        <w:tc>
          <w:tcPr>
            <w:tcW w:w="456" w:type="dxa"/>
            <w:tcBorders>
              <w:top w:val="double" w:sz="6" w:space="0" w:color="auto"/>
              <w:left w:val="nil"/>
              <w:bottom w:val="single" w:sz="4" w:space="0" w:color="auto"/>
              <w:right w:val="nil"/>
            </w:tcBorders>
            <w:shd w:val="clear" w:color="auto" w:fill="auto"/>
            <w:vAlign w:val="bottom"/>
            <w:hideMark/>
          </w:tcPr>
          <w:p w14:paraId="798B6022" w14:textId="77777777" w:rsidR="00606863" w:rsidRPr="00606863" w:rsidRDefault="00606863" w:rsidP="00606863">
            <w:pPr>
              <w:spacing w:line="240" w:lineRule="auto"/>
              <w:jc w:val="center"/>
              <w:rPr>
                <w:rFonts w:eastAsia="Times New Roman" w:cs="Times New Roman"/>
                <w:color w:val="000000"/>
              </w:rPr>
            </w:pPr>
            <w:proofErr w:type="spellStart"/>
            <w:r w:rsidRPr="00606863">
              <w:rPr>
                <w:rFonts w:eastAsia="Times New Roman" w:cs="Times New Roman"/>
                <w:color w:val="000000"/>
              </w:rPr>
              <w:t>df</w:t>
            </w:r>
            <w:proofErr w:type="spellEnd"/>
          </w:p>
        </w:tc>
        <w:tc>
          <w:tcPr>
            <w:tcW w:w="876" w:type="dxa"/>
            <w:tcBorders>
              <w:top w:val="double" w:sz="6" w:space="0" w:color="auto"/>
              <w:left w:val="nil"/>
              <w:bottom w:val="single" w:sz="4" w:space="0" w:color="auto"/>
              <w:right w:val="nil"/>
            </w:tcBorders>
            <w:shd w:val="clear" w:color="auto" w:fill="auto"/>
            <w:vAlign w:val="bottom"/>
            <w:hideMark/>
          </w:tcPr>
          <w:p w14:paraId="72F4000B" w14:textId="77777777" w:rsidR="00606863" w:rsidRPr="00606863" w:rsidRDefault="00606863" w:rsidP="00606863">
            <w:pPr>
              <w:spacing w:line="240" w:lineRule="auto"/>
              <w:jc w:val="center"/>
              <w:rPr>
                <w:rFonts w:eastAsia="Times New Roman" w:cs="Times New Roman"/>
                <w:color w:val="000000"/>
              </w:rPr>
            </w:pPr>
            <w:proofErr w:type="spellStart"/>
            <w:r w:rsidRPr="00606863">
              <w:rPr>
                <w:rFonts w:eastAsia="Times New Roman" w:cs="Times New Roman"/>
                <w:color w:val="000000"/>
              </w:rPr>
              <w:t>AICc</w:t>
            </w:r>
            <w:proofErr w:type="spellEnd"/>
          </w:p>
        </w:tc>
        <w:tc>
          <w:tcPr>
            <w:tcW w:w="516" w:type="dxa"/>
            <w:tcBorders>
              <w:top w:val="double" w:sz="6" w:space="0" w:color="auto"/>
              <w:left w:val="nil"/>
              <w:bottom w:val="single" w:sz="4" w:space="0" w:color="auto"/>
              <w:right w:val="nil"/>
            </w:tcBorders>
            <w:shd w:val="clear" w:color="auto" w:fill="auto"/>
            <w:vAlign w:val="bottom"/>
            <w:hideMark/>
          </w:tcPr>
          <w:p w14:paraId="15B2A467" w14:textId="77777777" w:rsidR="00606863" w:rsidRPr="00606863" w:rsidRDefault="00606863" w:rsidP="00606863">
            <w:pPr>
              <w:spacing w:line="240" w:lineRule="auto"/>
              <w:jc w:val="center"/>
              <w:rPr>
                <w:rFonts w:eastAsia="Times New Roman" w:cs="Times New Roman"/>
                <w:color w:val="000000"/>
              </w:rPr>
            </w:pPr>
            <w:r w:rsidRPr="00606863">
              <w:rPr>
                <w:rFonts w:ascii="Symbol" w:eastAsia="Times New Roman" w:hAnsi="Symbol" w:cs="Times New Roman"/>
                <w:color w:val="000000"/>
              </w:rPr>
              <w:t></w:t>
            </w:r>
            <w:proofErr w:type="spellStart"/>
            <w:r w:rsidRPr="00606863">
              <w:rPr>
                <w:rFonts w:eastAsia="Times New Roman" w:cs="Times New Roman"/>
                <w:color w:val="000000"/>
                <w:vertAlign w:val="subscript"/>
              </w:rPr>
              <w:t>i</w:t>
            </w:r>
            <w:proofErr w:type="spellEnd"/>
          </w:p>
        </w:tc>
        <w:tc>
          <w:tcPr>
            <w:tcW w:w="923" w:type="dxa"/>
            <w:tcBorders>
              <w:top w:val="double" w:sz="6" w:space="0" w:color="auto"/>
              <w:left w:val="nil"/>
              <w:bottom w:val="single" w:sz="4" w:space="0" w:color="auto"/>
              <w:right w:val="nil"/>
            </w:tcBorders>
            <w:shd w:val="clear" w:color="auto" w:fill="auto"/>
            <w:vAlign w:val="bottom"/>
            <w:hideMark/>
          </w:tcPr>
          <w:p w14:paraId="0159C762"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Weight</w:t>
            </w:r>
          </w:p>
        </w:tc>
      </w:tr>
      <w:tr w:rsidR="00606863" w:rsidRPr="00606863" w14:paraId="5C439DF8" w14:textId="77777777" w:rsidTr="00606863">
        <w:trPr>
          <w:trHeight w:val="315"/>
        </w:trPr>
        <w:tc>
          <w:tcPr>
            <w:tcW w:w="1616" w:type="dxa"/>
            <w:tcBorders>
              <w:top w:val="nil"/>
              <w:left w:val="nil"/>
              <w:bottom w:val="nil"/>
              <w:right w:val="nil"/>
            </w:tcBorders>
            <w:shd w:val="clear" w:color="auto" w:fill="auto"/>
            <w:noWrap/>
            <w:vAlign w:val="bottom"/>
            <w:hideMark/>
          </w:tcPr>
          <w:p w14:paraId="53AA379F"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w:t>
            </w:r>
          </w:p>
        </w:tc>
        <w:tc>
          <w:tcPr>
            <w:tcW w:w="830" w:type="dxa"/>
            <w:tcBorders>
              <w:top w:val="nil"/>
              <w:left w:val="nil"/>
              <w:bottom w:val="nil"/>
              <w:right w:val="nil"/>
            </w:tcBorders>
            <w:shd w:val="clear" w:color="auto" w:fill="auto"/>
            <w:noWrap/>
            <w:vAlign w:val="bottom"/>
            <w:hideMark/>
          </w:tcPr>
          <w:p w14:paraId="4424AE4C"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4E3F63CA"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70E40F7A" w14:textId="77777777" w:rsidR="00606863" w:rsidRPr="00606863" w:rsidRDefault="00606863" w:rsidP="00606863">
            <w:pPr>
              <w:spacing w:line="240" w:lineRule="auto"/>
              <w:jc w:val="center"/>
              <w:rPr>
                <w:rFonts w:eastAsia="Times New Roman" w:cs="Times New Roman"/>
                <w:color w:val="000000"/>
              </w:rPr>
            </w:pPr>
          </w:p>
        </w:tc>
        <w:tc>
          <w:tcPr>
            <w:tcW w:w="723" w:type="dxa"/>
            <w:tcBorders>
              <w:top w:val="nil"/>
              <w:left w:val="nil"/>
              <w:bottom w:val="nil"/>
              <w:right w:val="nil"/>
            </w:tcBorders>
            <w:shd w:val="clear" w:color="auto" w:fill="auto"/>
            <w:noWrap/>
            <w:vAlign w:val="bottom"/>
            <w:hideMark/>
          </w:tcPr>
          <w:p w14:paraId="7832A604" w14:textId="77777777" w:rsidR="00606863" w:rsidRPr="00606863" w:rsidRDefault="00606863" w:rsidP="00606863">
            <w:pPr>
              <w:spacing w:line="240" w:lineRule="auto"/>
              <w:jc w:val="center"/>
              <w:rPr>
                <w:rFonts w:eastAsia="Times New Roman" w:cs="Times New Roman"/>
                <w:color w:val="000000"/>
              </w:rPr>
            </w:pPr>
          </w:p>
        </w:tc>
        <w:tc>
          <w:tcPr>
            <w:tcW w:w="1257" w:type="dxa"/>
            <w:tcBorders>
              <w:top w:val="nil"/>
              <w:left w:val="nil"/>
              <w:bottom w:val="nil"/>
              <w:right w:val="nil"/>
            </w:tcBorders>
            <w:shd w:val="clear" w:color="auto" w:fill="auto"/>
            <w:noWrap/>
            <w:vAlign w:val="bottom"/>
            <w:hideMark/>
          </w:tcPr>
          <w:p w14:paraId="4A17DA78"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1025008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nil"/>
              <w:right w:val="nil"/>
            </w:tcBorders>
            <w:shd w:val="clear" w:color="auto" w:fill="auto"/>
            <w:noWrap/>
            <w:vAlign w:val="bottom"/>
            <w:hideMark/>
          </w:tcPr>
          <w:p w14:paraId="76928AE4"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0.2492</w:t>
            </w:r>
          </w:p>
        </w:tc>
        <w:tc>
          <w:tcPr>
            <w:tcW w:w="456" w:type="dxa"/>
            <w:tcBorders>
              <w:top w:val="nil"/>
              <w:left w:val="nil"/>
              <w:bottom w:val="nil"/>
              <w:right w:val="nil"/>
            </w:tcBorders>
            <w:shd w:val="clear" w:color="auto" w:fill="auto"/>
            <w:noWrap/>
            <w:vAlign w:val="bottom"/>
            <w:hideMark/>
          </w:tcPr>
          <w:p w14:paraId="6EE74815"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19</w:t>
            </w:r>
          </w:p>
        </w:tc>
        <w:tc>
          <w:tcPr>
            <w:tcW w:w="876" w:type="dxa"/>
            <w:tcBorders>
              <w:top w:val="nil"/>
              <w:left w:val="nil"/>
              <w:bottom w:val="nil"/>
              <w:right w:val="nil"/>
            </w:tcBorders>
            <w:shd w:val="clear" w:color="auto" w:fill="auto"/>
            <w:noWrap/>
            <w:vAlign w:val="bottom"/>
            <w:hideMark/>
          </w:tcPr>
          <w:p w14:paraId="39C54630"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1729.1</w:t>
            </w:r>
          </w:p>
        </w:tc>
        <w:tc>
          <w:tcPr>
            <w:tcW w:w="516" w:type="dxa"/>
            <w:tcBorders>
              <w:top w:val="nil"/>
              <w:left w:val="nil"/>
              <w:bottom w:val="nil"/>
              <w:right w:val="nil"/>
            </w:tcBorders>
            <w:shd w:val="clear" w:color="auto" w:fill="auto"/>
            <w:noWrap/>
            <w:vAlign w:val="bottom"/>
            <w:hideMark/>
          </w:tcPr>
          <w:p w14:paraId="60228351"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w:t>
            </w:r>
          </w:p>
        </w:tc>
        <w:tc>
          <w:tcPr>
            <w:tcW w:w="923" w:type="dxa"/>
            <w:tcBorders>
              <w:top w:val="nil"/>
              <w:left w:val="nil"/>
              <w:bottom w:val="nil"/>
              <w:right w:val="nil"/>
            </w:tcBorders>
            <w:shd w:val="clear" w:color="auto" w:fill="auto"/>
            <w:noWrap/>
            <w:vAlign w:val="bottom"/>
            <w:hideMark/>
          </w:tcPr>
          <w:p w14:paraId="2714992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0.086</w:t>
            </w:r>
          </w:p>
        </w:tc>
      </w:tr>
      <w:tr w:rsidR="00606863" w:rsidRPr="00606863" w14:paraId="1B3D7318" w14:textId="77777777" w:rsidTr="00606863">
        <w:trPr>
          <w:trHeight w:val="315"/>
        </w:trPr>
        <w:tc>
          <w:tcPr>
            <w:tcW w:w="1616" w:type="dxa"/>
            <w:tcBorders>
              <w:top w:val="nil"/>
              <w:left w:val="nil"/>
              <w:bottom w:val="nil"/>
              <w:right w:val="nil"/>
            </w:tcBorders>
            <w:shd w:val="clear" w:color="auto" w:fill="auto"/>
            <w:noWrap/>
            <w:vAlign w:val="bottom"/>
            <w:hideMark/>
          </w:tcPr>
          <w:p w14:paraId="29100D29"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w:t>
            </w:r>
          </w:p>
        </w:tc>
        <w:tc>
          <w:tcPr>
            <w:tcW w:w="830" w:type="dxa"/>
            <w:tcBorders>
              <w:top w:val="nil"/>
              <w:left w:val="nil"/>
              <w:bottom w:val="nil"/>
              <w:right w:val="nil"/>
            </w:tcBorders>
            <w:shd w:val="clear" w:color="auto" w:fill="auto"/>
            <w:noWrap/>
            <w:vAlign w:val="bottom"/>
            <w:hideMark/>
          </w:tcPr>
          <w:p w14:paraId="67D59E1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091F6534"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147A24E1" w14:textId="77777777" w:rsidR="00606863" w:rsidRPr="00606863" w:rsidRDefault="00606863" w:rsidP="00606863">
            <w:pPr>
              <w:spacing w:line="240" w:lineRule="auto"/>
              <w:jc w:val="center"/>
              <w:rPr>
                <w:rFonts w:eastAsia="Times New Roman" w:cs="Times New Roman"/>
                <w:color w:val="000000"/>
              </w:rPr>
            </w:pPr>
          </w:p>
        </w:tc>
        <w:tc>
          <w:tcPr>
            <w:tcW w:w="723" w:type="dxa"/>
            <w:tcBorders>
              <w:top w:val="nil"/>
              <w:left w:val="nil"/>
              <w:bottom w:val="nil"/>
              <w:right w:val="nil"/>
            </w:tcBorders>
            <w:shd w:val="clear" w:color="auto" w:fill="auto"/>
            <w:noWrap/>
            <w:vAlign w:val="bottom"/>
            <w:hideMark/>
          </w:tcPr>
          <w:p w14:paraId="2CE58CED" w14:textId="77777777" w:rsidR="00606863" w:rsidRPr="00606863" w:rsidRDefault="00606863" w:rsidP="00606863">
            <w:pPr>
              <w:spacing w:line="240" w:lineRule="auto"/>
              <w:jc w:val="center"/>
              <w:rPr>
                <w:rFonts w:eastAsia="Times New Roman" w:cs="Times New Roman"/>
                <w:color w:val="000000"/>
              </w:rPr>
            </w:pPr>
          </w:p>
        </w:tc>
        <w:tc>
          <w:tcPr>
            <w:tcW w:w="1257" w:type="dxa"/>
            <w:tcBorders>
              <w:top w:val="nil"/>
              <w:left w:val="nil"/>
              <w:bottom w:val="nil"/>
              <w:right w:val="nil"/>
            </w:tcBorders>
            <w:shd w:val="clear" w:color="auto" w:fill="auto"/>
            <w:noWrap/>
            <w:vAlign w:val="bottom"/>
            <w:hideMark/>
          </w:tcPr>
          <w:p w14:paraId="7D5C3AF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564FBC0C"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nil"/>
              <w:right w:val="nil"/>
            </w:tcBorders>
            <w:shd w:val="clear" w:color="auto" w:fill="auto"/>
            <w:noWrap/>
            <w:vAlign w:val="bottom"/>
            <w:hideMark/>
          </w:tcPr>
          <w:p w14:paraId="4BEE04C8"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0.2416</w:t>
            </w:r>
          </w:p>
        </w:tc>
        <w:tc>
          <w:tcPr>
            <w:tcW w:w="456" w:type="dxa"/>
            <w:tcBorders>
              <w:top w:val="nil"/>
              <w:left w:val="nil"/>
              <w:bottom w:val="nil"/>
              <w:right w:val="nil"/>
            </w:tcBorders>
            <w:shd w:val="clear" w:color="auto" w:fill="auto"/>
            <w:noWrap/>
            <w:vAlign w:val="bottom"/>
            <w:hideMark/>
          </w:tcPr>
          <w:p w14:paraId="053A4021"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16</w:t>
            </w:r>
          </w:p>
        </w:tc>
        <w:tc>
          <w:tcPr>
            <w:tcW w:w="876" w:type="dxa"/>
            <w:tcBorders>
              <w:top w:val="nil"/>
              <w:left w:val="nil"/>
              <w:bottom w:val="nil"/>
              <w:right w:val="nil"/>
            </w:tcBorders>
            <w:shd w:val="clear" w:color="auto" w:fill="auto"/>
            <w:noWrap/>
            <w:vAlign w:val="bottom"/>
            <w:hideMark/>
          </w:tcPr>
          <w:p w14:paraId="26BAF2CE"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1729.2</w:t>
            </w:r>
          </w:p>
        </w:tc>
        <w:tc>
          <w:tcPr>
            <w:tcW w:w="516" w:type="dxa"/>
            <w:tcBorders>
              <w:top w:val="nil"/>
              <w:left w:val="nil"/>
              <w:bottom w:val="nil"/>
              <w:right w:val="nil"/>
            </w:tcBorders>
            <w:shd w:val="clear" w:color="auto" w:fill="auto"/>
            <w:noWrap/>
            <w:vAlign w:val="bottom"/>
            <w:hideMark/>
          </w:tcPr>
          <w:p w14:paraId="6D0180E1"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0.1</w:t>
            </w:r>
          </w:p>
        </w:tc>
        <w:tc>
          <w:tcPr>
            <w:tcW w:w="923" w:type="dxa"/>
            <w:tcBorders>
              <w:top w:val="nil"/>
              <w:left w:val="nil"/>
              <w:bottom w:val="nil"/>
              <w:right w:val="nil"/>
            </w:tcBorders>
            <w:shd w:val="clear" w:color="auto" w:fill="auto"/>
            <w:noWrap/>
            <w:vAlign w:val="bottom"/>
            <w:hideMark/>
          </w:tcPr>
          <w:p w14:paraId="6DBA32D8"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0.082</w:t>
            </w:r>
          </w:p>
        </w:tc>
      </w:tr>
      <w:tr w:rsidR="00606863" w:rsidRPr="00606863" w14:paraId="58FCC673" w14:textId="77777777" w:rsidTr="00606863">
        <w:trPr>
          <w:trHeight w:val="315"/>
        </w:trPr>
        <w:tc>
          <w:tcPr>
            <w:tcW w:w="1616" w:type="dxa"/>
            <w:tcBorders>
              <w:top w:val="nil"/>
              <w:left w:val="nil"/>
              <w:bottom w:val="nil"/>
              <w:right w:val="nil"/>
            </w:tcBorders>
            <w:shd w:val="clear" w:color="auto" w:fill="auto"/>
            <w:noWrap/>
            <w:vAlign w:val="bottom"/>
            <w:hideMark/>
          </w:tcPr>
          <w:p w14:paraId="1F75257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3</w:t>
            </w:r>
          </w:p>
        </w:tc>
        <w:tc>
          <w:tcPr>
            <w:tcW w:w="830" w:type="dxa"/>
            <w:tcBorders>
              <w:top w:val="nil"/>
              <w:left w:val="nil"/>
              <w:bottom w:val="nil"/>
              <w:right w:val="nil"/>
            </w:tcBorders>
            <w:shd w:val="clear" w:color="auto" w:fill="auto"/>
            <w:noWrap/>
            <w:vAlign w:val="bottom"/>
            <w:hideMark/>
          </w:tcPr>
          <w:p w14:paraId="6C2B9747"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5F577674"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39681D21" w14:textId="77777777" w:rsidR="00606863" w:rsidRPr="00606863" w:rsidRDefault="00606863" w:rsidP="00606863">
            <w:pPr>
              <w:spacing w:line="240" w:lineRule="auto"/>
              <w:jc w:val="center"/>
              <w:rPr>
                <w:rFonts w:eastAsia="Times New Roman" w:cs="Times New Roman"/>
                <w:color w:val="000000"/>
              </w:rPr>
            </w:pPr>
          </w:p>
        </w:tc>
        <w:tc>
          <w:tcPr>
            <w:tcW w:w="723" w:type="dxa"/>
            <w:tcBorders>
              <w:top w:val="nil"/>
              <w:left w:val="nil"/>
              <w:bottom w:val="nil"/>
              <w:right w:val="nil"/>
            </w:tcBorders>
            <w:shd w:val="clear" w:color="auto" w:fill="auto"/>
            <w:noWrap/>
            <w:vAlign w:val="bottom"/>
            <w:hideMark/>
          </w:tcPr>
          <w:p w14:paraId="6A323E6C" w14:textId="77777777" w:rsidR="00606863" w:rsidRPr="00606863" w:rsidRDefault="00606863" w:rsidP="00606863">
            <w:pPr>
              <w:spacing w:line="240" w:lineRule="auto"/>
              <w:jc w:val="center"/>
              <w:rPr>
                <w:rFonts w:eastAsia="Times New Roman" w:cs="Times New Roman"/>
                <w:color w:val="000000"/>
              </w:rPr>
            </w:pPr>
          </w:p>
        </w:tc>
        <w:tc>
          <w:tcPr>
            <w:tcW w:w="1257" w:type="dxa"/>
            <w:tcBorders>
              <w:top w:val="nil"/>
              <w:left w:val="nil"/>
              <w:bottom w:val="nil"/>
              <w:right w:val="nil"/>
            </w:tcBorders>
            <w:shd w:val="clear" w:color="auto" w:fill="auto"/>
            <w:noWrap/>
            <w:vAlign w:val="bottom"/>
            <w:hideMark/>
          </w:tcPr>
          <w:p w14:paraId="2491A15C"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01E7FE06"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nil"/>
              <w:right w:val="nil"/>
            </w:tcBorders>
            <w:shd w:val="clear" w:color="auto" w:fill="auto"/>
            <w:noWrap/>
            <w:vAlign w:val="bottom"/>
            <w:hideMark/>
          </w:tcPr>
          <w:p w14:paraId="3C08D71D"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0.2491</w:t>
            </w:r>
          </w:p>
        </w:tc>
        <w:tc>
          <w:tcPr>
            <w:tcW w:w="456" w:type="dxa"/>
            <w:tcBorders>
              <w:top w:val="nil"/>
              <w:left w:val="nil"/>
              <w:bottom w:val="nil"/>
              <w:right w:val="nil"/>
            </w:tcBorders>
            <w:shd w:val="clear" w:color="auto" w:fill="auto"/>
            <w:noWrap/>
            <w:vAlign w:val="bottom"/>
            <w:hideMark/>
          </w:tcPr>
          <w:p w14:paraId="3A31507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19</w:t>
            </w:r>
          </w:p>
        </w:tc>
        <w:tc>
          <w:tcPr>
            <w:tcW w:w="876" w:type="dxa"/>
            <w:tcBorders>
              <w:top w:val="nil"/>
              <w:left w:val="nil"/>
              <w:bottom w:val="nil"/>
              <w:right w:val="nil"/>
            </w:tcBorders>
            <w:shd w:val="clear" w:color="auto" w:fill="auto"/>
            <w:noWrap/>
            <w:vAlign w:val="bottom"/>
            <w:hideMark/>
          </w:tcPr>
          <w:p w14:paraId="10E81F40"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1729.2</w:t>
            </w:r>
          </w:p>
        </w:tc>
        <w:tc>
          <w:tcPr>
            <w:tcW w:w="516" w:type="dxa"/>
            <w:tcBorders>
              <w:top w:val="nil"/>
              <w:left w:val="nil"/>
              <w:bottom w:val="nil"/>
              <w:right w:val="nil"/>
            </w:tcBorders>
            <w:shd w:val="clear" w:color="auto" w:fill="auto"/>
            <w:noWrap/>
            <w:vAlign w:val="bottom"/>
            <w:hideMark/>
          </w:tcPr>
          <w:p w14:paraId="34039B10"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0.1</w:t>
            </w:r>
          </w:p>
        </w:tc>
        <w:tc>
          <w:tcPr>
            <w:tcW w:w="923" w:type="dxa"/>
            <w:tcBorders>
              <w:top w:val="nil"/>
              <w:left w:val="nil"/>
              <w:bottom w:val="nil"/>
              <w:right w:val="nil"/>
            </w:tcBorders>
            <w:shd w:val="clear" w:color="auto" w:fill="auto"/>
            <w:noWrap/>
            <w:vAlign w:val="bottom"/>
            <w:hideMark/>
          </w:tcPr>
          <w:p w14:paraId="0960933A"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0.081</w:t>
            </w:r>
          </w:p>
        </w:tc>
      </w:tr>
      <w:tr w:rsidR="00606863" w:rsidRPr="00606863" w14:paraId="6BB500B4" w14:textId="77777777" w:rsidTr="00606863">
        <w:trPr>
          <w:trHeight w:val="315"/>
        </w:trPr>
        <w:tc>
          <w:tcPr>
            <w:tcW w:w="1616" w:type="dxa"/>
            <w:tcBorders>
              <w:top w:val="nil"/>
              <w:left w:val="nil"/>
              <w:bottom w:val="nil"/>
              <w:right w:val="nil"/>
            </w:tcBorders>
            <w:shd w:val="clear" w:color="auto" w:fill="auto"/>
            <w:noWrap/>
            <w:vAlign w:val="bottom"/>
            <w:hideMark/>
          </w:tcPr>
          <w:p w14:paraId="7456145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4</w:t>
            </w:r>
          </w:p>
        </w:tc>
        <w:tc>
          <w:tcPr>
            <w:tcW w:w="830" w:type="dxa"/>
            <w:tcBorders>
              <w:top w:val="nil"/>
              <w:left w:val="nil"/>
              <w:bottom w:val="nil"/>
              <w:right w:val="nil"/>
            </w:tcBorders>
            <w:shd w:val="clear" w:color="auto" w:fill="auto"/>
            <w:noWrap/>
            <w:vAlign w:val="bottom"/>
            <w:hideMark/>
          </w:tcPr>
          <w:p w14:paraId="2556993C"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064147A0"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11657AC7"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723" w:type="dxa"/>
            <w:tcBorders>
              <w:top w:val="nil"/>
              <w:left w:val="nil"/>
              <w:bottom w:val="nil"/>
              <w:right w:val="nil"/>
            </w:tcBorders>
            <w:shd w:val="clear" w:color="auto" w:fill="auto"/>
            <w:noWrap/>
            <w:vAlign w:val="bottom"/>
            <w:hideMark/>
          </w:tcPr>
          <w:p w14:paraId="7D23D9DD" w14:textId="77777777" w:rsidR="00606863" w:rsidRPr="00606863" w:rsidRDefault="00606863" w:rsidP="00606863">
            <w:pPr>
              <w:spacing w:line="240" w:lineRule="auto"/>
              <w:jc w:val="center"/>
              <w:rPr>
                <w:rFonts w:eastAsia="Times New Roman" w:cs="Times New Roman"/>
                <w:color w:val="000000"/>
              </w:rPr>
            </w:pPr>
          </w:p>
        </w:tc>
        <w:tc>
          <w:tcPr>
            <w:tcW w:w="1257" w:type="dxa"/>
            <w:tcBorders>
              <w:top w:val="nil"/>
              <w:left w:val="nil"/>
              <w:bottom w:val="nil"/>
              <w:right w:val="nil"/>
            </w:tcBorders>
            <w:shd w:val="clear" w:color="auto" w:fill="auto"/>
            <w:noWrap/>
            <w:vAlign w:val="bottom"/>
            <w:hideMark/>
          </w:tcPr>
          <w:p w14:paraId="6369EE9E"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71F3FCA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nil"/>
              <w:right w:val="nil"/>
            </w:tcBorders>
            <w:shd w:val="clear" w:color="auto" w:fill="auto"/>
            <w:noWrap/>
            <w:vAlign w:val="bottom"/>
            <w:hideMark/>
          </w:tcPr>
          <w:p w14:paraId="382FDFDE"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0.2560</w:t>
            </w:r>
          </w:p>
        </w:tc>
        <w:tc>
          <w:tcPr>
            <w:tcW w:w="456" w:type="dxa"/>
            <w:tcBorders>
              <w:top w:val="nil"/>
              <w:left w:val="nil"/>
              <w:bottom w:val="nil"/>
              <w:right w:val="nil"/>
            </w:tcBorders>
            <w:shd w:val="clear" w:color="auto" w:fill="auto"/>
            <w:noWrap/>
            <w:vAlign w:val="bottom"/>
            <w:hideMark/>
          </w:tcPr>
          <w:p w14:paraId="1FAC1BCC"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22</w:t>
            </w:r>
          </w:p>
        </w:tc>
        <w:tc>
          <w:tcPr>
            <w:tcW w:w="876" w:type="dxa"/>
            <w:tcBorders>
              <w:top w:val="nil"/>
              <w:left w:val="nil"/>
              <w:bottom w:val="nil"/>
              <w:right w:val="nil"/>
            </w:tcBorders>
            <w:shd w:val="clear" w:color="auto" w:fill="auto"/>
            <w:noWrap/>
            <w:vAlign w:val="bottom"/>
            <w:hideMark/>
          </w:tcPr>
          <w:p w14:paraId="28B313EA"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1729.7</w:t>
            </w:r>
          </w:p>
        </w:tc>
        <w:tc>
          <w:tcPr>
            <w:tcW w:w="516" w:type="dxa"/>
            <w:tcBorders>
              <w:top w:val="nil"/>
              <w:left w:val="nil"/>
              <w:bottom w:val="nil"/>
              <w:right w:val="nil"/>
            </w:tcBorders>
            <w:shd w:val="clear" w:color="auto" w:fill="auto"/>
            <w:noWrap/>
            <w:vAlign w:val="bottom"/>
            <w:hideMark/>
          </w:tcPr>
          <w:p w14:paraId="790FB15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0.6</w:t>
            </w:r>
          </w:p>
        </w:tc>
        <w:tc>
          <w:tcPr>
            <w:tcW w:w="923" w:type="dxa"/>
            <w:tcBorders>
              <w:top w:val="nil"/>
              <w:left w:val="nil"/>
              <w:bottom w:val="nil"/>
              <w:right w:val="nil"/>
            </w:tcBorders>
            <w:shd w:val="clear" w:color="auto" w:fill="auto"/>
            <w:noWrap/>
            <w:vAlign w:val="bottom"/>
            <w:hideMark/>
          </w:tcPr>
          <w:p w14:paraId="6A12BBA1"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0.064</w:t>
            </w:r>
          </w:p>
        </w:tc>
      </w:tr>
      <w:tr w:rsidR="00606863" w:rsidRPr="00606863" w14:paraId="3A98C44D" w14:textId="77777777" w:rsidTr="00606863">
        <w:trPr>
          <w:trHeight w:val="315"/>
        </w:trPr>
        <w:tc>
          <w:tcPr>
            <w:tcW w:w="1616" w:type="dxa"/>
            <w:tcBorders>
              <w:top w:val="nil"/>
              <w:left w:val="nil"/>
              <w:bottom w:val="nil"/>
              <w:right w:val="nil"/>
            </w:tcBorders>
            <w:shd w:val="clear" w:color="auto" w:fill="auto"/>
            <w:noWrap/>
            <w:vAlign w:val="bottom"/>
            <w:hideMark/>
          </w:tcPr>
          <w:p w14:paraId="19E8E4D7"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5</w:t>
            </w:r>
          </w:p>
        </w:tc>
        <w:tc>
          <w:tcPr>
            <w:tcW w:w="830" w:type="dxa"/>
            <w:tcBorders>
              <w:top w:val="nil"/>
              <w:left w:val="nil"/>
              <w:bottom w:val="nil"/>
              <w:right w:val="nil"/>
            </w:tcBorders>
            <w:shd w:val="clear" w:color="auto" w:fill="auto"/>
            <w:noWrap/>
            <w:vAlign w:val="bottom"/>
            <w:hideMark/>
          </w:tcPr>
          <w:p w14:paraId="169FD1DE"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0C42E940"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7DFAE72E"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723" w:type="dxa"/>
            <w:tcBorders>
              <w:top w:val="nil"/>
              <w:left w:val="nil"/>
              <w:bottom w:val="nil"/>
              <w:right w:val="nil"/>
            </w:tcBorders>
            <w:shd w:val="clear" w:color="auto" w:fill="auto"/>
            <w:noWrap/>
            <w:vAlign w:val="bottom"/>
            <w:hideMark/>
          </w:tcPr>
          <w:p w14:paraId="1D83D2FD" w14:textId="77777777" w:rsidR="00606863" w:rsidRPr="00606863" w:rsidRDefault="00606863" w:rsidP="00606863">
            <w:pPr>
              <w:spacing w:line="240" w:lineRule="auto"/>
              <w:jc w:val="center"/>
              <w:rPr>
                <w:rFonts w:eastAsia="Times New Roman" w:cs="Times New Roman"/>
                <w:color w:val="000000"/>
              </w:rPr>
            </w:pPr>
          </w:p>
        </w:tc>
        <w:tc>
          <w:tcPr>
            <w:tcW w:w="1257" w:type="dxa"/>
            <w:tcBorders>
              <w:top w:val="nil"/>
              <w:left w:val="nil"/>
              <w:bottom w:val="nil"/>
              <w:right w:val="nil"/>
            </w:tcBorders>
            <w:shd w:val="clear" w:color="auto" w:fill="auto"/>
            <w:noWrap/>
            <w:vAlign w:val="bottom"/>
            <w:hideMark/>
          </w:tcPr>
          <w:p w14:paraId="6541F060" w14:textId="77777777" w:rsidR="00606863" w:rsidRPr="00606863" w:rsidRDefault="00606863" w:rsidP="00606863">
            <w:pPr>
              <w:spacing w:line="240" w:lineRule="auto"/>
              <w:jc w:val="center"/>
              <w:rPr>
                <w:rFonts w:eastAsia="Times New Roman" w:cs="Times New Roman"/>
                <w:color w:val="000000"/>
              </w:rPr>
            </w:pPr>
          </w:p>
        </w:tc>
        <w:tc>
          <w:tcPr>
            <w:tcW w:w="1030" w:type="dxa"/>
            <w:tcBorders>
              <w:top w:val="nil"/>
              <w:left w:val="nil"/>
              <w:bottom w:val="nil"/>
              <w:right w:val="nil"/>
            </w:tcBorders>
            <w:shd w:val="clear" w:color="auto" w:fill="auto"/>
            <w:noWrap/>
            <w:vAlign w:val="bottom"/>
            <w:hideMark/>
          </w:tcPr>
          <w:p w14:paraId="2DAF831E"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nil"/>
              <w:right w:val="nil"/>
            </w:tcBorders>
            <w:shd w:val="clear" w:color="auto" w:fill="auto"/>
            <w:noWrap/>
            <w:vAlign w:val="bottom"/>
            <w:hideMark/>
          </w:tcPr>
          <w:p w14:paraId="4145F37C"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0.2499</w:t>
            </w:r>
          </w:p>
        </w:tc>
        <w:tc>
          <w:tcPr>
            <w:tcW w:w="456" w:type="dxa"/>
            <w:tcBorders>
              <w:top w:val="nil"/>
              <w:left w:val="nil"/>
              <w:bottom w:val="nil"/>
              <w:right w:val="nil"/>
            </w:tcBorders>
            <w:shd w:val="clear" w:color="auto" w:fill="auto"/>
            <w:noWrap/>
            <w:vAlign w:val="bottom"/>
            <w:hideMark/>
          </w:tcPr>
          <w:p w14:paraId="339AB0DE"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20</w:t>
            </w:r>
          </w:p>
        </w:tc>
        <w:tc>
          <w:tcPr>
            <w:tcW w:w="876" w:type="dxa"/>
            <w:tcBorders>
              <w:top w:val="nil"/>
              <w:left w:val="nil"/>
              <w:bottom w:val="nil"/>
              <w:right w:val="nil"/>
            </w:tcBorders>
            <w:shd w:val="clear" w:color="auto" w:fill="auto"/>
            <w:noWrap/>
            <w:vAlign w:val="bottom"/>
            <w:hideMark/>
          </w:tcPr>
          <w:p w14:paraId="507FFFCD"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1730.6</w:t>
            </w:r>
          </w:p>
        </w:tc>
        <w:tc>
          <w:tcPr>
            <w:tcW w:w="516" w:type="dxa"/>
            <w:tcBorders>
              <w:top w:val="nil"/>
              <w:left w:val="nil"/>
              <w:bottom w:val="nil"/>
              <w:right w:val="nil"/>
            </w:tcBorders>
            <w:shd w:val="clear" w:color="auto" w:fill="auto"/>
            <w:noWrap/>
            <w:vAlign w:val="bottom"/>
            <w:hideMark/>
          </w:tcPr>
          <w:p w14:paraId="59853C6E"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1.6</w:t>
            </w:r>
          </w:p>
        </w:tc>
        <w:tc>
          <w:tcPr>
            <w:tcW w:w="923" w:type="dxa"/>
            <w:tcBorders>
              <w:top w:val="nil"/>
              <w:left w:val="nil"/>
              <w:bottom w:val="nil"/>
              <w:right w:val="nil"/>
            </w:tcBorders>
            <w:shd w:val="clear" w:color="auto" w:fill="auto"/>
            <w:noWrap/>
            <w:vAlign w:val="bottom"/>
            <w:hideMark/>
          </w:tcPr>
          <w:p w14:paraId="676C2372"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0.039</w:t>
            </w:r>
          </w:p>
        </w:tc>
      </w:tr>
      <w:tr w:rsidR="00606863" w:rsidRPr="00606863" w14:paraId="205BEC43" w14:textId="77777777" w:rsidTr="00606863">
        <w:trPr>
          <w:trHeight w:val="315"/>
        </w:trPr>
        <w:tc>
          <w:tcPr>
            <w:tcW w:w="1616" w:type="dxa"/>
            <w:tcBorders>
              <w:top w:val="nil"/>
              <w:left w:val="nil"/>
              <w:bottom w:val="nil"/>
              <w:right w:val="nil"/>
            </w:tcBorders>
            <w:shd w:val="clear" w:color="auto" w:fill="auto"/>
            <w:noWrap/>
            <w:vAlign w:val="bottom"/>
            <w:hideMark/>
          </w:tcPr>
          <w:p w14:paraId="11AF896E"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6</w:t>
            </w:r>
          </w:p>
        </w:tc>
        <w:tc>
          <w:tcPr>
            <w:tcW w:w="830" w:type="dxa"/>
            <w:tcBorders>
              <w:top w:val="nil"/>
              <w:left w:val="nil"/>
              <w:bottom w:val="nil"/>
              <w:right w:val="nil"/>
            </w:tcBorders>
            <w:shd w:val="clear" w:color="auto" w:fill="auto"/>
            <w:noWrap/>
            <w:vAlign w:val="bottom"/>
            <w:hideMark/>
          </w:tcPr>
          <w:p w14:paraId="1637F111"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7B27E42D"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44698BB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723" w:type="dxa"/>
            <w:tcBorders>
              <w:top w:val="nil"/>
              <w:left w:val="nil"/>
              <w:bottom w:val="nil"/>
              <w:right w:val="nil"/>
            </w:tcBorders>
            <w:shd w:val="clear" w:color="auto" w:fill="auto"/>
            <w:noWrap/>
            <w:vAlign w:val="bottom"/>
            <w:hideMark/>
          </w:tcPr>
          <w:p w14:paraId="202268AA" w14:textId="77777777" w:rsidR="00606863" w:rsidRPr="00606863" w:rsidRDefault="00606863" w:rsidP="00606863">
            <w:pPr>
              <w:spacing w:line="240" w:lineRule="auto"/>
              <w:jc w:val="center"/>
              <w:rPr>
                <w:rFonts w:eastAsia="Times New Roman" w:cs="Times New Roman"/>
                <w:color w:val="000000"/>
              </w:rPr>
            </w:pPr>
          </w:p>
        </w:tc>
        <w:tc>
          <w:tcPr>
            <w:tcW w:w="1257" w:type="dxa"/>
            <w:tcBorders>
              <w:top w:val="nil"/>
              <w:left w:val="nil"/>
              <w:bottom w:val="nil"/>
              <w:right w:val="nil"/>
            </w:tcBorders>
            <w:shd w:val="clear" w:color="auto" w:fill="auto"/>
            <w:noWrap/>
            <w:vAlign w:val="bottom"/>
            <w:hideMark/>
          </w:tcPr>
          <w:p w14:paraId="63161287"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60D1BDE7"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nil"/>
              <w:right w:val="nil"/>
            </w:tcBorders>
            <w:shd w:val="clear" w:color="auto" w:fill="auto"/>
            <w:noWrap/>
            <w:vAlign w:val="bottom"/>
            <w:hideMark/>
          </w:tcPr>
          <w:p w14:paraId="696F203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0.2549</w:t>
            </w:r>
          </w:p>
        </w:tc>
        <w:tc>
          <w:tcPr>
            <w:tcW w:w="456" w:type="dxa"/>
            <w:tcBorders>
              <w:top w:val="nil"/>
              <w:left w:val="nil"/>
              <w:bottom w:val="nil"/>
              <w:right w:val="nil"/>
            </w:tcBorders>
            <w:shd w:val="clear" w:color="auto" w:fill="auto"/>
            <w:noWrap/>
            <w:vAlign w:val="bottom"/>
            <w:hideMark/>
          </w:tcPr>
          <w:p w14:paraId="6734650D"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22</w:t>
            </w:r>
          </w:p>
        </w:tc>
        <w:tc>
          <w:tcPr>
            <w:tcW w:w="876" w:type="dxa"/>
            <w:tcBorders>
              <w:top w:val="nil"/>
              <w:left w:val="nil"/>
              <w:bottom w:val="nil"/>
              <w:right w:val="nil"/>
            </w:tcBorders>
            <w:shd w:val="clear" w:color="auto" w:fill="auto"/>
            <w:noWrap/>
            <w:vAlign w:val="bottom"/>
            <w:hideMark/>
          </w:tcPr>
          <w:p w14:paraId="601599F5"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1730.7</w:t>
            </w:r>
          </w:p>
        </w:tc>
        <w:tc>
          <w:tcPr>
            <w:tcW w:w="516" w:type="dxa"/>
            <w:tcBorders>
              <w:top w:val="nil"/>
              <w:left w:val="nil"/>
              <w:bottom w:val="nil"/>
              <w:right w:val="nil"/>
            </w:tcBorders>
            <w:shd w:val="clear" w:color="auto" w:fill="auto"/>
            <w:noWrap/>
            <w:vAlign w:val="bottom"/>
            <w:hideMark/>
          </w:tcPr>
          <w:p w14:paraId="37C03DF8"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1.6</w:t>
            </w:r>
          </w:p>
        </w:tc>
        <w:tc>
          <w:tcPr>
            <w:tcW w:w="923" w:type="dxa"/>
            <w:tcBorders>
              <w:top w:val="nil"/>
              <w:left w:val="nil"/>
              <w:bottom w:val="nil"/>
              <w:right w:val="nil"/>
            </w:tcBorders>
            <w:shd w:val="clear" w:color="auto" w:fill="auto"/>
            <w:noWrap/>
            <w:vAlign w:val="bottom"/>
            <w:hideMark/>
          </w:tcPr>
          <w:p w14:paraId="6516377F"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0.039</w:t>
            </w:r>
          </w:p>
        </w:tc>
      </w:tr>
      <w:tr w:rsidR="00606863" w:rsidRPr="00606863" w14:paraId="2413B2B8" w14:textId="77777777" w:rsidTr="00606863">
        <w:trPr>
          <w:trHeight w:val="315"/>
        </w:trPr>
        <w:tc>
          <w:tcPr>
            <w:tcW w:w="1616" w:type="dxa"/>
            <w:tcBorders>
              <w:top w:val="nil"/>
              <w:left w:val="nil"/>
              <w:bottom w:val="nil"/>
              <w:right w:val="nil"/>
            </w:tcBorders>
            <w:shd w:val="clear" w:color="auto" w:fill="auto"/>
            <w:noWrap/>
            <w:vAlign w:val="bottom"/>
            <w:hideMark/>
          </w:tcPr>
          <w:p w14:paraId="01839A1D"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7</w:t>
            </w:r>
          </w:p>
        </w:tc>
        <w:tc>
          <w:tcPr>
            <w:tcW w:w="830" w:type="dxa"/>
            <w:tcBorders>
              <w:top w:val="nil"/>
              <w:left w:val="nil"/>
              <w:bottom w:val="nil"/>
              <w:right w:val="nil"/>
            </w:tcBorders>
            <w:shd w:val="clear" w:color="auto" w:fill="auto"/>
            <w:noWrap/>
            <w:vAlign w:val="bottom"/>
            <w:hideMark/>
          </w:tcPr>
          <w:p w14:paraId="30BC00DC"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3779C5D9"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55A7F79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723" w:type="dxa"/>
            <w:tcBorders>
              <w:top w:val="nil"/>
              <w:left w:val="nil"/>
              <w:bottom w:val="nil"/>
              <w:right w:val="nil"/>
            </w:tcBorders>
            <w:shd w:val="clear" w:color="auto" w:fill="auto"/>
            <w:noWrap/>
            <w:vAlign w:val="bottom"/>
            <w:hideMark/>
          </w:tcPr>
          <w:p w14:paraId="27D1AD8D" w14:textId="77777777" w:rsidR="00606863" w:rsidRPr="00606863" w:rsidRDefault="00606863" w:rsidP="00606863">
            <w:pPr>
              <w:spacing w:line="240" w:lineRule="auto"/>
              <w:jc w:val="center"/>
              <w:rPr>
                <w:rFonts w:eastAsia="Times New Roman" w:cs="Times New Roman"/>
                <w:color w:val="000000"/>
              </w:rPr>
            </w:pPr>
          </w:p>
        </w:tc>
        <w:tc>
          <w:tcPr>
            <w:tcW w:w="1257" w:type="dxa"/>
            <w:tcBorders>
              <w:top w:val="nil"/>
              <w:left w:val="nil"/>
              <w:bottom w:val="nil"/>
              <w:right w:val="nil"/>
            </w:tcBorders>
            <w:shd w:val="clear" w:color="auto" w:fill="auto"/>
            <w:noWrap/>
            <w:vAlign w:val="bottom"/>
            <w:hideMark/>
          </w:tcPr>
          <w:p w14:paraId="31FBCA52"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238D8C4C"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nil"/>
              <w:right w:val="nil"/>
            </w:tcBorders>
            <w:shd w:val="clear" w:color="auto" w:fill="auto"/>
            <w:noWrap/>
            <w:vAlign w:val="bottom"/>
            <w:hideMark/>
          </w:tcPr>
          <w:p w14:paraId="084C17A7"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0.2469</w:t>
            </w:r>
          </w:p>
        </w:tc>
        <w:tc>
          <w:tcPr>
            <w:tcW w:w="456" w:type="dxa"/>
            <w:tcBorders>
              <w:top w:val="nil"/>
              <w:left w:val="nil"/>
              <w:bottom w:val="nil"/>
              <w:right w:val="nil"/>
            </w:tcBorders>
            <w:shd w:val="clear" w:color="auto" w:fill="auto"/>
            <w:noWrap/>
            <w:vAlign w:val="bottom"/>
            <w:hideMark/>
          </w:tcPr>
          <w:p w14:paraId="6A34258D"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19</w:t>
            </w:r>
          </w:p>
        </w:tc>
        <w:tc>
          <w:tcPr>
            <w:tcW w:w="876" w:type="dxa"/>
            <w:tcBorders>
              <w:top w:val="nil"/>
              <w:left w:val="nil"/>
              <w:bottom w:val="nil"/>
              <w:right w:val="nil"/>
            </w:tcBorders>
            <w:shd w:val="clear" w:color="auto" w:fill="auto"/>
            <w:noWrap/>
            <w:vAlign w:val="bottom"/>
            <w:hideMark/>
          </w:tcPr>
          <w:p w14:paraId="6D9181CA"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1731.0</w:t>
            </w:r>
          </w:p>
        </w:tc>
        <w:tc>
          <w:tcPr>
            <w:tcW w:w="516" w:type="dxa"/>
            <w:tcBorders>
              <w:top w:val="nil"/>
              <w:left w:val="nil"/>
              <w:bottom w:val="nil"/>
              <w:right w:val="nil"/>
            </w:tcBorders>
            <w:shd w:val="clear" w:color="auto" w:fill="auto"/>
            <w:noWrap/>
            <w:vAlign w:val="bottom"/>
            <w:hideMark/>
          </w:tcPr>
          <w:p w14:paraId="022D0DFC"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1.9</w:t>
            </w:r>
          </w:p>
        </w:tc>
        <w:tc>
          <w:tcPr>
            <w:tcW w:w="923" w:type="dxa"/>
            <w:tcBorders>
              <w:top w:val="nil"/>
              <w:left w:val="nil"/>
              <w:bottom w:val="nil"/>
              <w:right w:val="nil"/>
            </w:tcBorders>
            <w:shd w:val="clear" w:color="auto" w:fill="auto"/>
            <w:noWrap/>
            <w:vAlign w:val="bottom"/>
            <w:hideMark/>
          </w:tcPr>
          <w:p w14:paraId="157E29B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0.033</w:t>
            </w:r>
          </w:p>
        </w:tc>
      </w:tr>
      <w:tr w:rsidR="00606863" w:rsidRPr="00606863" w14:paraId="73F8F3D0" w14:textId="77777777" w:rsidTr="00606863">
        <w:trPr>
          <w:trHeight w:val="315"/>
        </w:trPr>
        <w:tc>
          <w:tcPr>
            <w:tcW w:w="1616" w:type="dxa"/>
            <w:tcBorders>
              <w:top w:val="nil"/>
              <w:left w:val="nil"/>
              <w:bottom w:val="nil"/>
              <w:right w:val="nil"/>
            </w:tcBorders>
            <w:shd w:val="clear" w:color="auto" w:fill="auto"/>
            <w:noWrap/>
            <w:vAlign w:val="bottom"/>
            <w:hideMark/>
          </w:tcPr>
          <w:p w14:paraId="22BC07C6"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8</w:t>
            </w:r>
          </w:p>
        </w:tc>
        <w:tc>
          <w:tcPr>
            <w:tcW w:w="830" w:type="dxa"/>
            <w:tcBorders>
              <w:top w:val="nil"/>
              <w:left w:val="nil"/>
              <w:bottom w:val="nil"/>
              <w:right w:val="nil"/>
            </w:tcBorders>
            <w:shd w:val="clear" w:color="auto" w:fill="auto"/>
            <w:noWrap/>
            <w:vAlign w:val="bottom"/>
            <w:hideMark/>
          </w:tcPr>
          <w:p w14:paraId="228302FC"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17163F09"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4B7D0CAB" w14:textId="77777777" w:rsidR="00606863" w:rsidRPr="00606863" w:rsidRDefault="00606863" w:rsidP="00606863">
            <w:pPr>
              <w:spacing w:line="240" w:lineRule="auto"/>
              <w:jc w:val="center"/>
              <w:rPr>
                <w:rFonts w:eastAsia="Times New Roman" w:cs="Times New Roman"/>
                <w:color w:val="000000"/>
              </w:rPr>
            </w:pPr>
          </w:p>
        </w:tc>
        <w:tc>
          <w:tcPr>
            <w:tcW w:w="723" w:type="dxa"/>
            <w:tcBorders>
              <w:top w:val="nil"/>
              <w:left w:val="nil"/>
              <w:bottom w:val="nil"/>
              <w:right w:val="nil"/>
            </w:tcBorders>
            <w:shd w:val="clear" w:color="auto" w:fill="auto"/>
            <w:noWrap/>
            <w:vAlign w:val="bottom"/>
            <w:hideMark/>
          </w:tcPr>
          <w:p w14:paraId="175BD224"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257" w:type="dxa"/>
            <w:tcBorders>
              <w:top w:val="nil"/>
              <w:left w:val="nil"/>
              <w:bottom w:val="nil"/>
              <w:right w:val="nil"/>
            </w:tcBorders>
            <w:shd w:val="clear" w:color="auto" w:fill="auto"/>
            <w:noWrap/>
            <w:vAlign w:val="bottom"/>
            <w:hideMark/>
          </w:tcPr>
          <w:p w14:paraId="389976A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72691098"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nil"/>
              <w:right w:val="nil"/>
            </w:tcBorders>
            <w:shd w:val="clear" w:color="auto" w:fill="auto"/>
            <w:noWrap/>
            <w:vAlign w:val="bottom"/>
            <w:hideMark/>
          </w:tcPr>
          <w:p w14:paraId="43AE9F10"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0.2539</w:t>
            </w:r>
          </w:p>
        </w:tc>
        <w:tc>
          <w:tcPr>
            <w:tcW w:w="456" w:type="dxa"/>
            <w:tcBorders>
              <w:top w:val="nil"/>
              <w:left w:val="nil"/>
              <w:bottom w:val="nil"/>
              <w:right w:val="nil"/>
            </w:tcBorders>
            <w:shd w:val="clear" w:color="auto" w:fill="auto"/>
            <w:noWrap/>
            <w:vAlign w:val="bottom"/>
            <w:hideMark/>
          </w:tcPr>
          <w:p w14:paraId="1D190EC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22</w:t>
            </w:r>
          </w:p>
        </w:tc>
        <w:tc>
          <w:tcPr>
            <w:tcW w:w="876" w:type="dxa"/>
            <w:tcBorders>
              <w:top w:val="nil"/>
              <w:left w:val="nil"/>
              <w:bottom w:val="nil"/>
              <w:right w:val="nil"/>
            </w:tcBorders>
            <w:shd w:val="clear" w:color="auto" w:fill="auto"/>
            <w:noWrap/>
            <w:vAlign w:val="bottom"/>
            <w:hideMark/>
          </w:tcPr>
          <w:p w14:paraId="65593D6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1731.4</w:t>
            </w:r>
          </w:p>
        </w:tc>
        <w:tc>
          <w:tcPr>
            <w:tcW w:w="516" w:type="dxa"/>
            <w:tcBorders>
              <w:top w:val="nil"/>
              <w:left w:val="nil"/>
              <w:bottom w:val="nil"/>
              <w:right w:val="nil"/>
            </w:tcBorders>
            <w:shd w:val="clear" w:color="auto" w:fill="auto"/>
            <w:noWrap/>
            <w:vAlign w:val="bottom"/>
            <w:hideMark/>
          </w:tcPr>
          <w:p w14:paraId="2B94EF49"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2.4</w:t>
            </w:r>
          </w:p>
        </w:tc>
        <w:tc>
          <w:tcPr>
            <w:tcW w:w="923" w:type="dxa"/>
            <w:tcBorders>
              <w:top w:val="nil"/>
              <w:left w:val="nil"/>
              <w:bottom w:val="nil"/>
              <w:right w:val="nil"/>
            </w:tcBorders>
            <w:shd w:val="clear" w:color="auto" w:fill="auto"/>
            <w:noWrap/>
            <w:vAlign w:val="bottom"/>
            <w:hideMark/>
          </w:tcPr>
          <w:p w14:paraId="0BAC81B7"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0.026</w:t>
            </w:r>
          </w:p>
        </w:tc>
      </w:tr>
      <w:tr w:rsidR="00606863" w:rsidRPr="00606863" w14:paraId="05E692AD" w14:textId="77777777" w:rsidTr="00606863">
        <w:trPr>
          <w:trHeight w:val="315"/>
        </w:trPr>
        <w:tc>
          <w:tcPr>
            <w:tcW w:w="1616" w:type="dxa"/>
            <w:tcBorders>
              <w:top w:val="nil"/>
              <w:left w:val="nil"/>
              <w:bottom w:val="nil"/>
              <w:right w:val="nil"/>
            </w:tcBorders>
            <w:shd w:val="clear" w:color="auto" w:fill="auto"/>
            <w:noWrap/>
            <w:vAlign w:val="bottom"/>
            <w:hideMark/>
          </w:tcPr>
          <w:p w14:paraId="30AE6474"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9</w:t>
            </w:r>
          </w:p>
        </w:tc>
        <w:tc>
          <w:tcPr>
            <w:tcW w:w="830" w:type="dxa"/>
            <w:tcBorders>
              <w:top w:val="nil"/>
              <w:left w:val="nil"/>
              <w:bottom w:val="nil"/>
              <w:right w:val="nil"/>
            </w:tcBorders>
            <w:shd w:val="clear" w:color="auto" w:fill="auto"/>
            <w:noWrap/>
            <w:vAlign w:val="bottom"/>
            <w:hideMark/>
          </w:tcPr>
          <w:p w14:paraId="2D509394"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073A5BA7"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64DAC2B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723" w:type="dxa"/>
            <w:tcBorders>
              <w:top w:val="nil"/>
              <w:left w:val="nil"/>
              <w:bottom w:val="nil"/>
              <w:right w:val="nil"/>
            </w:tcBorders>
            <w:shd w:val="clear" w:color="auto" w:fill="auto"/>
            <w:noWrap/>
            <w:vAlign w:val="bottom"/>
            <w:hideMark/>
          </w:tcPr>
          <w:p w14:paraId="376C2D3C"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257" w:type="dxa"/>
            <w:tcBorders>
              <w:top w:val="nil"/>
              <w:left w:val="nil"/>
              <w:bottom w:val="nil"/>
              <w:right w:val="nil"/>
            </w:tcBorders>
            <w:shd w:val="clear" w:color="auto" w:fill="auto"/>
            <w:noWrap/>
            <w:vAlign w:val="bottom"/>
            <w:hideMark/>
          </w:tcPr>
          <w:p w14:paraId="4C103954"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25741FE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nil"/>
              <w:right w:val="nil"/>
            </w:tcBorders>
            <w:shd w:val="clear" w:color="auto" w:fill="auto"/>
            <w:noWrap/>
            <w:vAlign w:val="bottom"/>
            <w:hideMark/>
          </w:tcPr>
          <w:p w14:paraId="72F80F2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0.2612</w:t>
            </w:r>
          </w:p>
        </w:tc>
        <w:tc>
          <w:tcPr>
            <w:tcW w:w="456" w:type="dxa"/>
            <w:tcBorders>
              <w:top w:val="nil"/>
              <w:left w:val="nil"/>
              <w:bottom w:val="nil"/>
              <w:right w:val="nil"/>
            </w:tcBorders>
            <w:shd w:val="clear" w:color="auto" w:fill="auto"/>
            <w:noWrap/>
            <w:vAlign w:val="bottom"/>
            <w:hideMark/>
          </w:tcPr>
          <w:p w14:paraId="316ADE4E"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25</w:t>
            </w:r>
          </w:p>
        </w:tc>
        <w:tc>
          <w:tcPr>
            <w:tcW w:w="876" w:type="dxa"/>
            <w:tcBorders>
              <w:top w:val="nil"/>
              <w:left w:val="nil"/>
              <w:bottom w:val="nil"/>
              <w:right w:val="nil"/>
            </w:tcBorders>
            <w:shd w:val="clear" w:color="auto" w:fill="auto"/>
            <w:noWrap/>
            <w:vAlign w:val="bottom"/>
            <w:hideMark/>
          </w:tcPr>
          <w:p w14:paraId="6BDF2F9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1731.7</w:t>
            </w:r>
          </w:p>
        </w:tc>
        <w:tc>
          <w:tcPr>
            <w:tcW w:w="516" w:type="dxa"/>
            <w:tcBorders>
              <w:top w:val="nil"/>
              <w:left w:val="nil"/>
              <w:bottom w:val="nil"/>
              <w:right w:val="nil"/>
            </w:tcBorders>
            <w:shd w:val="clear" w:color="auto" w:fill="auto"/>
            <w:noWrap/>
            <w:vAlign w:val="bottom"/>
            <w:hideMark/>
          </w:tcPr>
          <w:p w14:paraId="6C31010D"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2.6</w:t>
            </w:r>
          </w:p>
        </w:tc>
        <w:tc>
          <w:tcPr>
            <w:tcW w:w="923" w:type="dxa"/>
            <w:tcBorders>
              <w:top w:val="nil"/>
              <w:left w:val="nil"/>
              <w:bottom w:val="nil"/>
              <w:right w:val="nil"/>
            </w:tcBorders>
            <w:shd w:val="clear" w:color="auto" w:fill="auto"/>
            <w:noWrap/>
            <w:vAlign w:val="bottom"/>
            <w:hideMark/>
          </w:tcPr>
          <w:p w14:paraId="2F024A3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0.023</w:t>
            </w:r>
          </w:p>
        </w:tc>
      </w:tr>
      <w:tr w:rsidR="00606863" w:rsidRPr="00606863" w14:paraId="7BA19F4F" w14:textId="77777777" w:rsidTr="00606863">
        <w:trPr>
          <w:trHeight w:val="315"/>
        </w:trPr>
        <w:tc>
          <w:tcPr>
            <w:tcW w:w="1616" w:type="dxa"/>
            <w:tcBorders>
              <w:top w:val="nil"/>
              <w:left w:val="nil"/>
              <w:bottom w:val="nil"/>
              <w:right w:val="nil"/>
            </w:tcBorders>
            <w:shd w:val="clear" w:color="auto" w:fill="auto"/>
            <w:noWrap/>
            <w:vAlign w:val="bottom"/>
            <w:hideMark/>
          </w:tcPr>
          <w:p w14:paraId="7995B722"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10</w:t>
            </w:r>
          </w:p>
        </w:tc>
        <w:tc>
          <w:tcPr>
            <w:tcW w:w="830" w:type="dxa"/>
            <w:tcBorders>
              <w:top w:val="nil"/>
              <w:left w:val="nil"/>
              <w:bottom w:val="nil"/>
              <w:right w:val="nil"/>
            </w:tcBorders>
            <w:shd w:val="clear" w:color="auto" w:fill="auto"/>
            <w:noWrap/>
            <w:vAlign w:val="bottom"/>
            <w:hideMark/>
          </w:tcPr>
          <w:p w14:paraId="7F9F8DB5"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270C4A6C"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1D8FD9D8" w14:textId="77777777" w:rsidR="00606863" w:rsidRPr="00606863" w:rsidRDefault="00606863" w:rsidP="00606863">
            <w:pPr>
              <w:spacing w:line="240" w:lineRule="auto"/>
              <w:jc w:val="center"/>
              <w:rPr>
                <w:rFonts w:eastAsia="Times New Roman" w:cs="Times New Roman"/>
                <w:color w:val="000000"/>
              </w:rPr>
            </w:pPr>
          </w:p>
        </w:tc>
        <w:tc>
          <w:tcPr>
            <w:tcW w:w="723" w:type="dxa"/>
            <w:tcBorders>
              <w:top w:val="nil"/>
              <w:left w:val="nil"/>
              <w:bottom w:val="nil"/>
              <w:right w:val="nil"/>
            </w:tcBorders>
            <w:shd w:val="clear" w:color="auto" w:fill="auto"/>
            <w:noWrap/>
            <w:vAlign w:val="bottom"/>
            <w:hideMark/>
          </w:tcPr>
          <w:p w14:paraId="32A4E752"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257" w:type="dxa"/>
            <w:tcBorders>
              <w:top w:val="nil"/>
              <w:left w:val="nil"/>
              <w:bottom w:val="nil"/>
              <w:right w:val="nil"/>
            </w:tcBorders>
            <w:shd w:val="clear" w:color="auto" w:fill="auto"/>
            <w:noWrap/>
            <w:vAlign w:val="bottom"/>
            <w:hideMark/>
          </w:tcPr>
          <w:p w14:paraId="7B4B02F0"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07BC9C57"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nil"/>
              <w:right w:val="nil"/>
            </w:tcBorders>
            <w:shd w:val="clear" w:color="auto" w:fill="auto"/>
            <w:noWrap/>
            <w:vAlign w:val="bottom"/>
            <w:hideMark/>
          </w:tcPr>
          <w:p w14:paraId="69C65F7D"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0.2536</w:t>
            </w:r>
          </w:p>
        </w:tc>
        <w:tc>
          <w:tcPr>
            <w:tcW w:w="456" w:type="dxa"/>
            <w:tcBorders>
              <w:top w:val="nil"/>
              <w:left w:val="nil"/>
              <w:bottom w:val="nil"/>
              <w:right w:val="nil"/>
            </w:tcBorders>
            <w:shd w:val="clear" w:color="auto" w:fill="auto"/>
            <w:noWrap/>
            <w:vAlign w:val="bottom"/>
            <w:hideMark/>
          </w:tcPr>
          <w:p w14:paraId="7A4A2CDA"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22</w:t>
            </w:r>
          </w:p>
        </w:tc>
        <w:tc>
          <w:tcPr>
            <w:tcW w:w="876" w:type="dxa"/>
            <w:tcBorders>
              <w:top w:val="nil"/>
              <w:left w:val="nil"/>
              <w:bottom w:val="nil"/>
              <w:right w:val="nil"/>
            </w:tcBorders>
            <w:shd w:val="clear" w:color="auto" w:fill="auto"/>
            <w:noWrap/>
            <w:vAlign w:val="bottom"/>
            <w:hideMark/>
          </w:tcPr>
          <w:p w14:paraId="0AA79D5C"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1731.8</w:t>
            </w:r>
          </w:p>
        </w:tc>
        <w:tc>
          <w:tcPr>
            <w:tcW w:w="516" w:type="dxa"/>
            <w:tcBorders>
              <w:top w:val="nil"/>
              <w:left w:val="nil"/>
              <w:bottom w:val="nil"/>
              <w:right w:val="nil"/>
            </w:tcBorders>
            <w:shd w:val="clear" w:color="auto" w:fill="auto"/>
            <w:noWrap/>
            <w:vAlign w:val="bottom"/>
            <w:hideMark/>
          </w:tcPr>
          <w:p w14:paraId="5B4C9721"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2.7</w:t>
            </w:r>
          </w:p>
        </w:tc>
        <w:tc>
          <w:tcPr>
            <w:tcW w:w="923" w:type="dxa"/>
            <w:tcBorders>
              <w:top w:val="nil"/>
              <w:left w:val="nil"/>
              <w:bottom w:val="nil"/>
              <w:right w:val="nil"/>
            </w:tcBorders>
            <w:shd w:val="clear" w:color="auto" w:fill="auto"/>
            <w:noWrap/>
            <w:vAlign w:val="bottom"/>
            <w:hideMark/>
          </w:tcPr>
          <w:p w14:paraId="244EBC7C"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0.022</w:t>
            </w:r>
          </w:p>
        </w:tc>
      </w:tr>
      <w:tr w:rsidR="00606863" w:rsidRPr="00606863" w14:paraId="4C2DAF8E" w14:textId="77777777" w:rsidTr="00606863">
        <w:trPr>
          <w:trHeight w:val="315"/>
        </w:trPr>
        <w:tc>
          <w:tcPr>
            <w:tcW w:w="1616" w:type="dxa"/>
            <w:tcBorders>
              <w:top w:val="nil"/>
              <w:left w:val="nil"/>
              <w:bottom w:val="nil"/>
              <w:right w:val="nil"/>
            </w:tcBorders>
            <w:shd w:val="clear" w:color="auto" w:fill="auto"/>
            <w:noWrap/>
            <w:vAlign w:val="bottom"/>
            <w:hideMark/>
          </w:tcPr>
          <w:p w14:paraId="026997BC"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11</w:t>
            </w:r>
          </w:p>
        </w:tc>
        <w:tc>
          <w:tcPr>
            <w:tcW w:w="830" w:type="dxa"/>
            <w:tcBorders>
              <w:top w:val="nil"/>
              <w:left w:val="nil"/>
              <w:bottom w:val="nil"/>
              <w:right w:val="nil"/>
            </w:tcBorders>
            <w:shd w:val="clear" w:color="auto" w:fill="auto"/>
            <w:noWrap/>
            <w:vAlign w:val="bottom"/>
            <w:hideMark/>
          </w:tcPr>
          <w:p w14:paraId="27EEA87E"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09C2AF2A"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0CC68A05" w14:textId="77777777" w:rsidR="00606863" w:rsidRPr="00606863" w:rsidRDefault="00606863" w:rsidP="00606863">
            <w:pPr>
              <w:spacing w:line="240" w:lineRule="auto"/>
              <w:jc w:val="center"/>
              <w:rPr>
                <w:rFonts w:eastAsia="Times New Roman" w:cs="Times New Roman"/>
                <w:color w:val="000000"/>
              </w:rPr>
            </w:pPr>
          </w:p>
        </w:tc>
        <w:tc>
          <w:tcPr>
            <w:tcW w:w="723" w:type="dxa"/>
            <w:tcBorders>
              <w:top w:val="nil"/>
              <w:left w:val="nil"/>
              <w:bottom w:val="nil"/>
              <w:right w:val="nil"/>
            </w:tcBorders>
            <w:shd w:val="clear" w:color="auto" w:fill="auto"/>
            <w:noWrap/>
            <w:vAlign w:val="bottom"/>
            <w:hideMark/>
          </w:tcPr>
          <w:p w14:paraId="37A9984A"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257" w:type="dxa"/>
            <w:tcBorders>
              <w:top w:val="nil"/>
              <w:left w:val="nil"/>
              <w:bottom w:val="nil"/>
              <w:right w:val="nil"/>
            </w:tcBorders>
            <w:shd w:val="clear" w:color="auto" w:fill="auto"/>
            <w:noWrap/>
            <w:vAlign w:val="bottom"/>
            <w:hideMark/>
          </w:tcPr>
          <w:p w14:paraId="00442AC0"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5228AF6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nil"/>
              <w:right w:val="nil"/>
            </w:tcBorders>
            <w:shd w:val="clear" w:color="auto" w:fill="auto"/>
            <w:noWrap/>
            <w:vAlign w:val="bottom"/>
            <w:hideMark/>
          </w:tcPr>
          <w:p w14:paraId="7DDD462C"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0.2459</w:t>
            </w:r>
          </w:p>
        </w:tc>
        <w:tc>
          <w:tcPr>
            <w:tcW w:w="456" w:type="dxa"/>
            <w:tcBorders>
              <w:top w:val="nil"/>
              <w:left w:val="nil"/>
              <w:bottom w:val="nil"/>
              <w:right w:val="nil"/>
            </w:tcBorders>
            <w:shd w:val="clear" w:color="auto" w:fill="auto"/>
            <w:noWrap/>
            <w:vAlign w:val="bottom"/>
            <w:hideMark/>
          </w:tcPr>
          <w:p w14:paraId="2CDA131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19</w:t>
            </w:r>
          </w:p>
        </w:tc>
        <w:tc>
          <w:tcPr>
            <w:tcW w:w="876" w:type="dxa"/>
            <w:tcBorders>
              <w:top w:val="nil"/>
              <w:left w:val="nil"/>
              <w:bottom w:val="nil"/>
              <w:right w:val="nil"/>
            </w:tcBorders>
            <w:shd w:val="clear" w:color="auto" w:fill="auto"/>
            <w:noWrap/>
            <w:vAlign w:val="bottom"/>
            <w:hideMark/>
          </w:tcPr>
          <w:p w14:paraId="451A9AF1"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1731.8</w:t>
            </w:r>
          </w:p>
        </w:tc>
        <w:tc>
          <w:tcPr>
            <w:tcW w:w="516" w:type="dxa"/>
            <w:tcBorders>
              <w:top w:val="nil"/>
              <w:left w:val="nil"/>
              <w:bottom w:val="nil"/>
              <w:right w:val="nil"/>
            </w:tcBorders>
            <w:shd w:val="clear" w:color="auto" w:fill="auto"/>
            <w:noWrap/>
            <w:vAlign w:val="bottom"/>
            <w:hideMark/>
          </w:tcPr>
          <w:p w14:paraId="28B6DDA1"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2.8</w:t>
            </w:r>
          </w:p>
        </w:tc>
        <w:tc>
          <w:tcPr>
            <w:tcW w:w="923" w:type="dxa"/>
            <w:tcBorders>
              <w:top w:val="nil"/>
              <w:left w:val="nil"/>
              <w:bottom w:val="nil"/>
              <w:right w:val="nil"/>
            </w:tcBorders>
            <w:shd w:val="clear" w:color="auto" w:fill="auto"/>
            <w:noWrap/>
            <w:vAlign w:val="bottom"/>
            <w:hideMark/>
          </w:tcPr>
          <w:p w14:paraId="0A61274F"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0.021</w:t>
            </w:r>
          </w:p>
        </w:tc>
      </w:tr>
      <w:tr w:rsidR="00606863" w:rsidRPr="00606863" w14:paraId="6607172D" w14:textId="77777777" w:rsidTr="00606863">
        <w:trPr>
          <w:trHeight w:val="315"/>
        </w:trPr>
        <w:tc>
          <w:tcPr>
            <w:tcW w:w="1616" w:type="dxa"/>
            <w:tcBorders>
              <w:top w:val="nil"/>
              <w:left w:val="nil"/>
              <w:bottom w:val="nil"/>
              <w:right w:val="nil"/>
            </w:tcBorders>
            <w:shd w:val="clear" w:color="auto" w:fill="auto"/>
            <w:noWrap/>
            <w:vAlign w:val="bottom"/>
            <w:hideMark/>
          </w:tcPr>
          <w:p w14:paraId="0FB4BAB9"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12</w:t>
            </w:r>
          </w:p>
        </w:tc>
        <w:tc>
          <w:tcPr>
            <w:tcW w:w="830" w:type="dxa"/>
            <w:tcBorders>
              <w:top w:val="nil"/>
              <w:left w:val="nil"/>
              <w:bottom w:val="nil"/>
              <w:right w:val="nil"/>
            </w:tcBorders>
            <w:shd w:val="clear" w:color="auto" w:fill="auto"/>
            <w:noWrap/>
            <w:vAlign w:val="bottom"/>
            <w:hideMark/>
          </w:tcPr>
          <w:p w14:paraId="236C0068"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01586E47"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388B3AC3" w14:textId="77777777" w:rsidR="00606863" w:rsidRPr="00606863" w:rsidRDefault="00606863" w:rsidP="00606863">
            <w:pPr>
              <w:spacing w:line="240" w:lineRule="auto"/>
              <w:jc w:val="center"/>
              <w:rPr>
                <w:rFonts w:eastAsia="Times New Roman" w:cs="Times New Roman"/>
                <w:color w:val="000000"/>
              </w:rPr>
            </w:pPr>
          </w:p>
        </w:tc>
        <w:tc>
          <w:tcPr>
            <w:tcW w:w="723" w:type="dxa"/>
            <w:tcBorders>
              <w:top w:val="nil"/>
              <w:left w:val="nil"/>
              <w:bottom w:val="nil"/>
              <w:right w:val="nil"/>
            </w:tcBorders>
            <w:shd w:val="clear" w:color="auto" w:fill="auto"/>
            <w:noWrap/>
            <w:vAlign w:val="bottom"/>
            <w:hideMark/>
          </w:tcPr>
          <w:p w14:paraId="505A21AF" w14:textId="77777777" w:rsidR="00606863" w:rsidRPr="00606863" w:rsidRDefault="00606863" w:rsidP="00606863">
            <w:pPr>
              <w:spacing w:line="240" w:lineRule="auto"/>
              <w:jc w:val="center"/>
              <w:rPr>
                <w:rFonts w:eastAsia="Times New Roman" w:cs="Times New Roman"/>
                <w:color w:val="000000"/>
              </w:rPr>
            </w:pPr>
          </w:p>
        </w:tc>
        <w:tc>
          <w:tcPr>
            <w:tcW w:w="1257" w:type="dxa"/>
            <w:tcBorders>
              <w:top w:val="nil"/>
              <w:left w:val="nil"/>
              <w:bottom w:val="nil"/>
              <w:right w:val="nil"/>
            </w:tcBorders>
            <w:shd w:val="clear" w:color="auto" w:fill="auto"/>
            <w:noWrap/>
            <w:vAlign w:val="bottom"/>
            <w:hideMark/>
          </w:tcPr>
          <w:p w14:paraId="2CCB0985"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04391015"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nil"/>
              <w:right w:val="nil"/>
            </w:tcBorders>
            <w:shd w:val="clear" w:color="auto" w:fill="auto"/>
            <w:noWrap/>
            <w:vAlign w:val="bottom"/>
            <w:hideMark/>
          </w:tcPr>
          <w:p w14:paraId="1C2AA429"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0.2330</w:t>
            </w:r>
          </w:p>
        </w:tc>
        <w:tc>
          <w:tcPr>
            <w:tcW w:w="456" w:type="dxa"/>
            <w:tcBorders>
              <w:top w:val="nil"/>
              <w:left w:val="nil"/>
              <w:bottom w:val="nil"/>
              <w:right w:val="nil"/>
            </w:tcBorders>
            <w:shd w:val="clear" w:color="auto" w:fill="auto"/>
            <w:noWrap/>
            <w:vAlign w:val="bottom"/>
            <w:hideMark/>
          </w:tcPr>
          <w:p w14:paraId="2AE88B04"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14</w:t>
            </w:r>
          </w:p>
        </w:tc>
        <w:tc>
          <w:tcPr>
            <w:tcW w:w="876" w:type="dxa"/>
            <w:tcBorders>
              <w:top w:val="nil"/>
              <w:left w:val="nil"/>
              <w:bottom w:val="nil"/>
              <w:right w:val="nil"/>
            </w:tcBorders>
            <w:shd w:val="clear" w:color="auto" w:fill="auto"/>
            <w:noWrap/>
            <w:vAlign w:val="bottom"/>
            <w:hideMark/>
          </w:tcPr>
          <w:p w14:paraId="3629F54A"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1732.2</w:t>
            </w:r>
          </w:p>
        </w:tc>
        <w:tc>
          <w:tcPr>
            <w:tcW w:w="516" w:type="dxa"/>
            <w:tcBorders>
              <w:top w:val="nil"/>
              <w:left w:val="nil"/>
              <w:bottom w:val="nil"/>
              <w:right w:val="nil"/>
            </w:tcBorders>
            <w:shd w:val="clear" w:color="auto" w:fill="auto"/>
            <w:noWrap/>
            <w:vAlign w:val="bottom"/>
            <w:hideMark/>
          </w:tcPr>
          <w:p w14:paraId="02B3F3C0"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3.1</w:t>
            </w:r>
          </w:p>
        </w:tc>
        <w:tc>
          <w:tcPr>
            <w:tcW w:w="923" w:type="dxa"/>
            <w:tcBorders>
              <w:top w:val="nil"/>
              <w:left w:val="nil"/>
              <w:bottom w:val="nil"/>
              <w:right w:val="nil"/>
            </w:tcBorders>
            <w:shd w:val="clear" w:color="auto" w:fill="auto"/>
            <w:noWrap/>
            <w:vAlign w:val="bottom"/>
            <w:hideMark/>
          </w:tcPr>
          <w:p w14:paraId="4C9AB46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0.018</w:t>
            </w:r>
          </w:p>
        </w:tc>
      </w:tr>
      <w:tr w:rsidR="00606863" w:rsidRPr="00606863" w14:paraId="59A39562" w14:textId="77777777" w:rsidTr="00606863">
        <w:trPr>
          <w:trHeight w:val="315"/>
        </w:trPr>
        <w:tc>
          <w:tcPr>
            <w:tcW w:w="1616" w:type="dxa"/>
            <w:tcBorders>
              <w:top w:val="nil"/>
              <w:left w:val="nil"/>
              <w:bottom w:val="nil"/>
              <w:right w:val="nil"/>
            </w:tcBorders>
            <w:shd w:val="clear" w:color="auto" w:fill="auto"/>
            <w:noWrap/>
            <w:vAlign w:val="bottom"/>
            <w:hideMark/>
          </w:tcPr>
          <w:p w14:paraId="391108B1"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13</w:t>
            </w:r>
          </w:p>
        </w:tc>
        <w:tc>
          <w:tcPr>
            <w:tcW w:w="830" w:type="dxa"/>
            <w:tcBorders>
              <w:top w:val="nil"/>
              <w:left w:val="nil"/>
              <w:bottom w:val="nil"/>
              <w:right w:val="nil"/>
            </w:tcBorders>
            <w:shd w:val="clear" w:color="auto" w:fill="auto"/>
            <w:noWrap/>
            <w:vAlign w:val="bottom"/>
            <w:hideMark/>
          </w:tcPr>
          <w:p w14:paraId="5D8744FE"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296EA42F"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149D65BC" w14:textId="77777777" w:rsidR="00606863" w:rsidRPr="00606863" w:rsidRDefault="00606863" w:rsidP="00606863">
            <w:pPr>
              <w:spacing w:line="240" w:lineRule="auto"/>
              <w:jc w:val="center"/>
              <w:rPr>
                <w:rFonts w:eastAsia="Times New Roman" w:cs="Times New Roman"/>
                <w:color w:val="000000"/>
              </w:rPr>
            </w:pPr>
          </w:p>
        </w:tc>
        <w:tc>
          <w:tcPr>
            <w:tcW w:w="723" w:type="dxa"/>
            <w:tcBorders>
              <w:top w:val="nil"/>
              <w:left w:val="nil"/>
              <w:bottom w:val="nil"/>
              <w:right w:val="nil"/>
            </w:tcBorders>
            <w:shd w:val="clear" w:color="auto" w:fill="auto"/>
            <w:noWrap/>
            <w:vAlign w:val="bottom"/>
            <w:hideMark/>
          </w:tcPr>
          <w:p w14:paraId="75549BC9" w14:textId="77777777" w:rsidR="00606863" w:rsidRPr="00606863" w:rsidRDefault="00606863" w:rsidP="00606863">
            <w:pPr>
              <w:spacing w:line="240" w:lineRule="auto"/>
              <w:jc w:val="center"/>
              <w:rPr>
                <w:rFonts w:eastAsia="Times New Roman" w:cs="Times New Roman"/>
                <w:color w:val="000000"/>
              </w:rPr>
            </w:pPr>
          </w:p>
        </w:tc>
        <w:tc>
          <w:tcPr>
            <w:tcW w:w="1257" w:type="dxa"/>
            <w:tcBorders>
              <w:top w:val="nil"/>
              <w:left w:val="nil"/>
              <w:bottom w:val="nil"/>
              <w:right w:val="nil"/>
            </w:tcBorders>
            <w:shd w:val="clear" w:color="auto" w:fill="auto"/>
            <w:noWrap/>
            <w:vAlign w:val="bottom"/>
            <w:hideMark/>
          </w:tcPr>
          <w:p w14:paraId="49E95A97"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18453457"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nil"/>
              <w:right w:val="nil"/>
            </w:tcBorders>
            <w:shd w:val="clear" w:color="auto" w:fill="auto"/>
            <w:noWrap/>
            <w:vAlign w:val="bottom"/>
            <w:hideMark/>
          </w:tcPr>
          <w:p w14:paraId="31F5AD25"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0.2430</w:t>
            </w:r>
          </w:p>
        </w:tc>
        <w:tc>
          <w:tcPr>
            <w:tcW w:w="456" w:type="dxa"/>
            <w:tcBorders>
              <w:top w:val="nil"/>
              <w:left w:val="nil"/>
              <w:bottom w:val="nil"/>
              <w:right w:val="nil"/>
            </w:tcBorders>
            <w:shd w:val="clear" w:color="auto" w:fill="auto"/>
            <w:noWrap/>
            <w:vAlign w:val="bottom"/>
            <w:hideMark/>
          </w:tcPr>
          <w:p w14:paraId="39003F7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18</w:t>
            </w:r>
          </w:p>
        </w:tc>
        <w:tc>
          <w:tcPr>
            <w:tcW w:w="876" w:type="dxa"/>
            <w:tcBorders>
              <w:top w:val="nil"/>
              <w:left w:val="nil"/>
              <w:bottom w:val="nil"/>
              <w:right w:val="nil"/>
            </w:tcBorders>
            <w:shd w:val="clear" w:color="auto" w:fill="auto"/>
            <w:noWrap/>
            <w:vAlign w:val="bottom"/>
            <w:hideMark/>
          </w:tcPr>
          <w:p w14:paraId="59901FC2"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1732.2</w:t>
            </w:r>
          </w:p>
        </w:tc>
        <w:tc>
          <w:tcPr>
            <w:tcW w:w="516" w:type="dxa"/>
            <w:tcBorders>
              <w:top w:val="nil"/>
              <w:left w:val="nil"/>
              <w:bottom w:val="nil"/>
              <w:right w:val="nil"/>
            </w:tcBorders>
            <w:shd w:val="clear" w:color="auto" w:fill="auto"/>
            <w:noWrap/>
            <w:vAlign w:val="bottom"/>
            <w:hideMark/>
          </w:tcPr>
          <w:p w14:paraId="091F39A9"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3.2</w:t>
            </w:r>
          </w:p>
        </w:tc>
        <w:tc>
          <w:tcPr>
            <w:tcW w:w="923" w:type="dxa"/>
            <w:tcBorders>
              <w:top w:val="nil"/>
              <w:left w:val="nil"/>
              <w:bottom w:val="nil"/>
              <w:right w:val="nil"/>
            </w:tcBorders>
            <w:shd w:val="clear" w:color="auto" w:fill="auto"/>
            <w:noWrap/>
            <w:vAlign w:val="bottom"/>
            <w:hideMark/>
          </w:tcPr>
          <w:p w14:paraId="0DF3B641"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0.018</w:t>
            </w:r>
          </w:p>
        </w:tc>
      </w:tr>
      <w:tr w:rsidR="00606863" w:rsidRPr="00606863" w14:paraId="611C6821" w14:textId="77777777" w:rsidTr="00606863">
        <w:trPr>
          <w:trHeight w:val="315"/>
        </w:trPr>
        <w:tc>
          <w:tcPr>
            <w:tcW w:w="1616" w:type="dxa"/>
            <w:tcBorders>
              <w:top w:val="nil"/>
              <w:left w:val="nil"/>
              <w:bottom w:val="nil"/>
              <w:right w:val="nil"/>
            </w:tcBorders>
            <w:shd w:val="clear" w:color="auto" w:fill="auto"/>
            <w:noWrap/>
            <w:vAlign w:val="bottom"/>
            <w:hideMark/>
          </w:tcPr>
          <w:p w14:paraId="73A6AC29"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14</w:t>
            </w:r>
          </w:p>
        </w:tc>
        <w:tc>
          <w:tcPr>
            <w:tcW w:w="830" w:type="dxa"/>
            <w:tcBorders>
              <w:top w:val="nil"/>
              <w:left w:val="nil"/>
              <w:bottom w:val="nil"/>
              <w:right w:val="nil"/>
            </w:tcBorders>
            <w:shd w:val="clear" w:color="auto" w:fill="auto"/>
            <w:noWrap/>
            <w:vAlign w:val="bottom"/>
            <w:hideMark/>
          </w:tcPr>
          <w:p w14:paraId="5C279FBF"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77285027"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6097EC57" w14:textId="77777777" w:rsidR="00606863" w:rsidRPr="00606863" w:rsidRDefault="00606863" w:rsidP="00606863">
            <w:pPr>
              <w:spacing w:line="240" w:lineRule="auto"/>
              <w:jc w:val="center"/>
              <w:rPr>
                <w:rFonts w:eastAsia="Times New Roman" w:cs="Times New Roman"/>
                <w:color w:val="000000"/>
              </w:rPr>
            </w:pPr>
          </w:p>
        </w:tc>
        <w:tc>
          <w:tcPr>
            <w:tcW w:w="723" w:type="dxa"/>
            <w:tcBorders>
              <w:top w:val="nil"/>
              <w:left w:val="nil"/>
              <w:bottom w:val="nil"/>
              <w:right w:val="nil"/>
            </w:tcBorders>
            <w:shd w:val="clear" w:color="auto" w:fill="auto"/>
            <w:noWrap/>
            <w:vAlign w:val="bottom"/>
            <w:hideMark/>
          </w:tcPr>
          <w:p w14:paraId="3F52AF54" w14:textId="77777777" w:rsidR="00606863" w:rsidRPr="00606863" w:rsidRDefault="00606863" w:rsidP="00606863">
            <w:pPr>
              <w:spacing w:line="240" w:lineRule="auto"/>
              <w:jc w:val="center"/>
              <w:rPr>
                <w:rFonts w:eastAsia="Times New Roman" w:cs="Times New Roman"/>
                <w:color w:val="000000"/>
              </w:rPr>
            </w:pPr>
          </w:p>
        </w:tc>
        <w:tc>
          <w:tcPr>
            <w:tcW w:w="1257" w:type="dxa"/>
            <w:tcBorders>
              <w:top w:val="nil"/>
              <w:left w:val="nil"/>
              <w:bottom w:val="nil"/>
              <w:right w:val="nil"/>
            </w:tcBorders>
            <w:shd w:val="clear" w:color="auto" w:fill="auto"/>
            <w:noWrap/>
            <w:vAlign w:val="bottom"/>
            <w:hideMark/>
          </w:tcPr>
          <w:p w14:paraId="621D0EA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0FC89835"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nil"/>
              <w:right w:val="nil"/>
            </w:tcBorders>
            <w:shd w:val="clear" w:color="auto" w:fill="auto"/>
            <w:noWrap/>
            <w:vAlign w:val="bottom"/>
            <w:hideMark/>
          </w:tcPr>
          <w:p w14:paraId="1D83D3D1"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0.2402</w:t>
            </w:r>
          </w:p>
        </w:tc>
        <w:tc>
          <w:tcPr>
            <w:tcW w:w="456" w:type="dxa"/>
            <w:tcBorders>
              <w:top w:val="nil"/>
              <w:left w:val="nil"/>
              <w:bottom w:val="nil"/>
              <w:right w:val="nil"/>
            </w:tcBorders>
            <w:shd w:val="clear" w:color="auto" w:fill="auto"/>
            <w:noWrap/>
            <w:vAlign w:val="bottom"/>
            <w:hideMark/>
          </w:tcPr>
          <w:p w14:paraId="6561B2FE"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w:t>
            </w:r>
          </w:p>
        </w:tc>
        <w:tc>
          <w:tcPr>
            <w:tcW w:w="876" w:type="dxa"/>
            <w:tcBorders>
              <w:top w:val="nil"/>
              <w:left w:val="nil"/>
              <w:bottom w:val="nil"/>
              <w:right w:val="nil"/>
            </w:tcBorders>
            <w:shd w:val="clear" w:color="auto" w:fill="auto"/>
            <w:noWrap/>
            <w:vAlign w:val="bottom"/>
            <w:hideMark/>
          </w:tcPr>
          <w:p w14:paraId="701CB1B5"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1732.4</w:t>
            </w:r>
          </w:p>
        </w:tc>
        <w:tc>
          <w:tcPr>
            <w:tcW w:w="516" w:type="dxa"/>
            <w:tcBorders>
              <w:top w:val="nil"/>
              <w:left w:val="nil"/>
              <w:bottom w:val="nil"/>
              <w:right w:val="nil"/>
            </w:tcBorders>
            <w:shd w:val="clear" w:color="auto" w:fill="auto"/>
            <w:noWrap/>
            <w:vAlign w:val="bottom"/>
            <w:hideMark/>
          </w:tcPr>
          <w:p w14:paraId="17DA5B20"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3.4</w:t>
            </w:r>
          </w:p>
        </w:tc>
        <w:tc>
          <w:tcPr>
            <w:tcW w:w="923" w:type="dxa"/>
            <w:tcBorders>
              <w:top w:val="nil"/>
              <w:left w:val="nil"/>
              <w:bottom w:val="nil"/>
              <w:right w:val="nil"/>
            </w:tcBorders>
            <w:shd w:val="clear" w:color="auto" w:fill="auto"/>
            <w:noWrap/>
            <w:vAlign w:val="bottom"/>
            <w:hideMark/>
          </w:tcPr>
          <w:p w14:paraId="2EE6A388"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0.016</w:t>
            </w:r>
          </w:p>
        </w:tc>
      </w:tr>
      <w:tr w:rsidR="00606863" w:rsidRPr="00606863" w14:paraId="5E2BE803" w14:textId="77777777" w:rsidTr="00606863">
        <w:trPr>
          <w:trHeight w:val="315"/>
        </w:trPr>
        <w:tc>
          <w:tcPr>
            <w:tcW w:w="1616" w:type="dxa"/>
            <w:tcBorders>
              <w:top w:val="nil"/>
              <w:left w:val="nil"/>
              <w:bottom w:val="nil"/>
              <w:right w:val="nil"/>
            </w:tcBorders>
            <w:shd w:val="clear" w:color="auto" w:fill="auto"/>
            <w:noWrap/>
            <w:vAlign w:val="bottom"/>
            <w:hideMark/>
          </w:tcPr>
          <w:p w14:paraId="19D39E05"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15</w:t>
            </w:r>
          </w:p>
        </w:tc>
        <w:tc>
          <w:tcPr>
            <w:tcW w:w="830" w:type="dxa"/>
            <w:tcBorders>
              <w:top w:val="nil"/>
              <w:left w:val="nil"/>
              <w:bottom w:val="nil"/>
              <w:right w:val="nil"/>
            </w:tcBorders>
            <w:shd w:val="clear" w:color="auto" w:fill="auto"/>
            <w:noWrap/>
            <w:vAlign w:val="bottom"/>
            <w:hideMark/>
          </w:tcPr>
          <w:p w14:paraId="6661EC19"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55AB6375"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2B135A52"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723" w:type="dxa"/>
            <w:tcBorders>
              <w:top w:val="nil"/>
              <w:left w:val="nil"/>
              <w:bottom w:val="nil"/>
              <w:right w:val="nil"/>
            </w:tcBorders>
            <w:shd w:val="clear" w:color="auto" w:fill="auto"/>
            <w:noWrap/>
            <w:vAlign w:val="bottom"/>
            <w:hideMark/>
          </w:tcPr>
          <w:p w14:paraId="207CB4F6" w14:textId="77777777" w:rsidR="00606863" w:rsidRPr="00606863" w:rsidRDefault="00606863" w:rsidP="00606863">
            <w:pPr>
              <w:spacing w:line="240" w:lineRule="auto"/>
              <w:jc w:val="center"/>
              <w:rPr>
                <w:rFonts w:eastAsia="Times New Roman" w:cs="Times New Roman"/>
                <w:color w:val="000000"/>
              </w:rPr>
            </w:pPr>
          </w:p>
        </w:tc>
        <w:tc>
          <w:tcPr>
            <w:tcW w:w="1257" w:type="dxa"/>
            <w:tcBorders>
              <w:top w:val="nil"/>
              <w:left w:val="nil"/>
              <w:bottom w:val="nil"/>
              <w:right w:val="nil"/>
            </w:tcBorders>
            <w:shd w:val="clear" w:color="auto" w:fill="auto"/>
            <w:noWrap/>
            <w:vAlign w:val="bottom"/>
            <w:hideMark/>
          </w:tcPr>
          <w:p w14:paraId="6B370B8B" w14:textId="77777777" w:rsidR="00606863" w:rsidRPr="00606863" w:rsidRDefault="00606863" w:rsidP="00606863">
            <w:pPr>
              <w:spacing w:line="240" w:lineRule="auto"/>
              <w:jc w:val="center"/>
              <w:rPr>
                <w:rFonts w:eastAsia="Times New Roman" w:cs="Times New Roman"/>
                <w:color w:val="000000"/>
              </w:rPr>
            </w:pPr>
          </w:p>
        </w:tc>
        <w:tc>
          <w:tcPr>
            <w:tcW w:w="1030" w:type="dxa"/>
            <w:tcBorders>
              <w:top w:val="nil"/>
              <w:left w:val="nil"/>
              <w:bottom w:val="nil"/>
              <w:right w:val="nil"/>
            </w:tcBorders>
            <w:shd w:val="clear" w:color="auto" w:fill="auto"/>
            <w:noWrap/>
            <w:vAlign w:val="bottom"/>
            <w:hideMark/>
          </w:tcPr>
          <w:p w14:paraId="39C2CCF5"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nil"/>
              <w:right w:val="nil"/>
            </w:tcBorders>
            <w:shd w:val="clear" w:color="auto" w:fill="auto"/>
            <w:noWrap/>
            <w:vAlign w:val="bottom"/>
            <w:hideMark/>
          </w:tcPr>
          <w:p w14:paraId="013D976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0.2476</w:t>
            </w:r>
          </w:p>
        </w:tc>
        <w:tc>
          <w:tcPr>
            <w:tcW w:w="456" w:type="dxa"/>
            <w:tcBorders>
              <w:top w:val="nil"/>
              <w:left w:val="nil"/>
              <w:bottom w:val="nil"/>
              <w:right w:val="nil"/>
            </w:tcBorders>
            <w:shd w:val="clear" w:color="auto" w:fill="auto"/>
            <w:noWrap/>
            <w:vAlign w:val="bottom"/>
            <w:hideMark/>
          </w:tcPr>
          <w:p w14:paraId="32E69121"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20</w:t>
            </w:r>
          </w:p>
        </w:tc>
        <w:tc>
          <w:tcPr>
            <w:tcW w:w="876" w:type="dxa"/>
            <w:tcBorders>
              <w:top w:val="nil"/>
              <w:left w:val="nil"/>
              <w:bottom w:val="nil"/>
              <w:right w:val="nil"/>
            </w:tcBorders>
            <w:shd w:val="clear" w:color="auto" w:fill="auto"/>
            <w:noWrap/>
            <w:vAlign w:val="bottom"/>
            <w:hideMark/>
          </w:tcPr>
          <w:p w14:paraId="525A6DBD"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1732.6</w:t>
            </w:r>
          </w:p>
        </w:tc>
        <w:tc>
          <w:tcPr>
            <w:tcW w:w="516" w:type="dxa"/>
            <w:tcBorders>
              <w:top w:val="nil"/>
              <w:left w:val="nil"/>
              <w:bottom w:val="nil"/>
              <w:right w:val="nil"/>
            </w:tcBorders>
            <w:shd w:val="clear" w:color="auto" w:fill="auto"/>
            <w:noWrap/>
            <w:vAlign w:val="bottom"/>
            <w:hideMark/>
          </w:tcPr>
          <w:p w14:paraId="7230CD54"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3.5</w:t>
            </w:r>
          </w:p>
        </w:tc>
        <w:tc>
          <w:tcPr>
            <w:tcW w:w="923" w:type="dxa"/>
            <w:tcBorders>
              <w:top w:val="nil"/>
              <w:left w:val="nil"/>
              <w:bottom w:val="nil"/>
              <w:right w:val="nil"/>
            </w:tcBorders>
            <w:shd w:val="clear" w:color="auto" w:fill="auto"/>
            <w:noWrap/>
            <w:vAlign w:val="bottom"/>
            <w:hideMark/>
          </w:tcPr>
          <w:p w14:paraId="5541F39E"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0.015</w:t>
            </w:r>
          </w:p>
        </w:tc>
      </w:tr>
      <w:tr w:rsidR="00606863" w:rsidRPr="00606863" w14:paraId="1A111C47" w14:textId="77777777" w:rsidTr="00606863">
        <w:trPr>
          <w:trHeight w:val="315"/>
        </w:trPr>
        <w:tc>
          <w:tcPr>
            <w:tcW w:w="1616" w:type="dxa"/>
            <w:tcBorders>
              <w:top w:val="nil"/>
              <w:left w:val="nil"/>
              <w:bottom w:val="nil"/>
              <w:right w:val="nil"/>
            </w:tcBorders>
            <w:shd w:val="clear" w:color="auto" w:fill="auto"/>
            <w:noWrap/>
            <w:vAlign w:val="bottom"/>
            <w:hideMark/>
          </w:tcPr>
          <w:p w14:paraId="55709F58"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16</w:t>
            </w:r>
          </w:p>
        </w:tc>
        <w:tc>
          <w:tcPr>
            <w:tcW w:w="830" w:type="dxa"/>
            <w:tcBorders>
              <w:top w:val="nil"/>
              <w:left w:val="nil"/>
              <w:bottom w:val="nil"/>
              <w:right w:val="nil"/>
            </w:tcBorders>
            <w:shd w:val="clear" w:color="auto" w:fill="auto"/>
            <w:noWrap/>
            <w:vAlign w:val="bottom"/>
            <w:hideMark/>
          </w:tcPr>
          <w:p w14:paraId="5C9DCE28"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2CFAB08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2853A06F"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723" w:type="dxa"/>
            <w:tcBorders>
              <w:top w:val="nil"/>
              <w:left w:val="nil"/>
              <w:bottom w:val="nil"/>
              <w:right w:val="nil"/>
            </w:tcBorders>
            <w:shd w:val="clear" w:color="auto" w:fill="auto"/>
            <w:noWrap/>
            <w:vAlign w:val="bottom"/>
            <w:hideMark/>
          </w:tcPr>
          <w:p w14:paraId="2B3E974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257" w:type="dxa"/>
            <w:tcBorders>
              <w:top w:val="nil"/>
              <w:left w:val="nil"/>
              <w:bottom w:val="nil"/>
              <w:right w:val="nil"/>
            </w:tcBorders>
            <w:shd w:val="clear" w:color="auto" w:fill="auto"/>
            <w:noWrap/>
            <w:vAlign w:val="bottom"/>
            <w:hideMark/>
          </w:tcPr>
          <w:p w14:paraId="1B3EF157" w14:textId="77777777" w:rsidR="00606863" w:rsidRPr="00606863" w:rsidRDefault="00606863" w:rsidP="00606863">
            <w:pPr>
              <w:spacing w:line="240" w:lineRule="auto"/>
              <w:jc w:val="center"/>
              <w:rPr>
                <w:rFonts w:eastAsia="Times New Roman" w:cs="Times New Roman"/>
                <w:color w:val="000000"/>
              </w:rPr>
            </w:pPr>
          </w:p>
        </w:tc>
        <w:tc>
          <w:tcPr>
            <w:tcW w:w="1030" w:type="dxa"/>
            <w:tcBorders>
              <w:top w:val="nil"/>
              <w:left w:val="nil"/>
              <w:bottom w:val="nil"/>
              <w:right w:val="nil"/>
            </w:tcBorders>
            <w:shd w:val="clear" w:color="auto" w:fill="auto"/>
            <w:noWrap/>
            <w:vAlign w:val="bottom"/>
            <w:hideMark/>
          </w:tcPr>
          <w:p w14:paraId="58BD48F5"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nil"/>
              <w:right w:val="nil"/>
            </w:tcBorders>
            <w:shd w:val="clear" w:color="auto" w:fill="auto"/>
            <w:noWrap/>
            <w:vAlign w:val="bottom"/>
            <w:hideMark/>
          </w:tcPr>
          <w:p w14:paraId="70A4BB3D"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0.2551</w:t>
            </w:r>
          </w:p>
        </w:tc>
        <w:tc>
          <w:tcPr>
            <w:tcW w:w="456" w:type="dxa"/>
            <w:tcBorders>
              <w:top w:val="nil"/>
              <w:left w:val="nil"/>
              <w:bottom w:val="nil"/>
              <w:right w:val="nil"/>
            </w:tcBorders>
            <w:shd w:val="clear" w:color="auto" w:fill="auto"/>
            <w:noWrap/>
            <w:vAlign w:val="bottom"/>
            <w:hideMark/>
          </w:tcPr>
          <w:p w14:paraId="7AB00400"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23</w:t>
            </w:r>
          </w:p>
        </w:tc>
        <w:tc>
          <w:tcPr>
            <w:tcW w:w="876" w:type="dxa"/>
            <w:tcBorders>
              <w:top w:val="nil"/>
              <w:left w:val="nil"/>
              <w:bottom w:val="nil"/>
              <w:right w:val="nil"/>
            </w:tcBorders>
            <w:shd w:val="clear" w:color="auto" w:fill="auto"/>
            <w:noWrap/>
            <w:vAlign w:val="bottom"/>
            <w:hideMark/>
          </w:tcPr>
          <w:p w14:paraId="4D96631E"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1732.6</w:t>
            </w:r>
          </w:p>
        </w:tc>
        <w:tc>
          <w:tcPr>
            <w:tcW w:w="516" w:type="dxa"/>
            <w:tcBorders>
              <w:top w:val="nil"/>
              <w:left w:val="nil"/>
              <w:bottom w:val="nil"/>
              <w:right w:val="nil"/>
            </w:tcBorders>
            <w:shd w:val="clear" w:color="auto" w:fill="auto"/>
            <w:noWrap/>
            <w:vAlign w:val="bottom"/>
            <w:hideMark/>
          </w:tcPr>
          <w:p w14:paraId="1D655E20"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3.5</w:t>
            </w:r>
          </w:p>
        </w:tc>
        <w:tc>
          <w:tcPr>
            <w:tcW w:w="923" w:type="dxa"/>
            <w:tcBorders>
              <w:top w:val="nil"/>
              <w:left w:val="nil"/>
              <w:bottom w:val="nil"/>
              <w:right w:val="nil"/>
            </w:tcBorders>
            <w:shd w:val="clear" w:color="auto" w:fill="auto"/>
            <w:noWrap/>
            <w:vAlign w:val="bottom"/>
            <w:hideMark/>
          </w:tcPr>
          <w:p w14:paraId="54D8BE80"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0.015</w:t>
            </w:r>
          </w:p>
        </w:tc>
      </w:tr>
      <w:tr w:rsidR="00606863" w:rsidRPr="00606863" w14:paraId="4A6303DB" w14:textId="77777777" w:rsidTr="00606863">
        <w:trPr>
          <w:trHeight w:val="315"/>
        </w:trPr>
        <w:tc>
          <w:tcPr>
            <w:tcW w:w="1616" w:type="dxa"/>
            <w:tcBorders>
              <w:top w:val="nil"/>
              <w:left w:val="nil"/>
              <w:bottom w:val="nil"/>
              <w:right w:val="nil"/>
            </w:tcBorders>
            <w:shd w:val="clear" w:color="auto" w:fill="auto"/>
            <w:noWrap/>
            <w:vAlign w:val="bottom"/>
            <w:hideMark/>
          </w:tcPr>
          <w:p w14:paraId="1D76993A"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w:t>
            </w:r>
          </w:p>
        </w:tc>
        <w:tc>
          <w:tcPr>
            <w:tcW w:w="830" w:type="dxa"/>
            <w:tcBorders>
              <w:top w:val="nil"/>
              <w:left w:val="nil"/>
              <w:bottom w:val="nil"/>
              <w:right w:val="nil"/>
            </w:tcBorders>
            <w:shd w:val="clear" w:color="auto" w:fill="auto"/>
            <w:noWrap/>
            <w:vAlign w:val="bottom"/>
            <w:hideMark/>
          </w:tcPr>
          <w:p w14:paraId="69E0F9D8"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76DDC10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34427F5C" w14:textId="77777777" w:rsidR="00606863" w:rsidRPr="00606863" w:rsidRDefault="00606863" w:rsidP="00606863">
            <w:pPr>
              <w:spacing w:line="240" w:lineRule="auto"/>
              <w:jc w:val="center"/>
              <w:rPr>
                <w:rFonts w:eastAsia="Times New Roman" w:cs="Times New Roman"/>
                <w:color w:val="000000"/>
              </w:rPr>
            </w:pPr>
          </w:p>
        </w:tc>
        <w:tc>
          <w:tcPr>
            <w:tcW w:w="723" w:type="dxa"/>
            <w:tcBorders>
              <w:top w:val="nil"/>
              <w:left w:val="nil"/>
              <w:bottom w:val="nil"/>
              <w:right w:val="nil"/>
            </w:tcBorders>
            <w:shd w:val="clear" w:color="auto" w:fill="auto"/>
            <w:noWrap/>
            <w:vAlign w:val="bottom"/>
            <w:hideMark/>
          </w:tcPr>
          <w:p w14:paraId="761CBC38"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257" w:type="dxa"/>
            <w:tcBorders>
              <w:top w:val="nil"/>
              <w:left w:val="nil"/>
              <w:bottom w:val="nil"/>
              <w:right w:val="nil"/>
            </w:tcBorders>
            <w:shd w:val="clear" w:color="auto" w:fill="auto"/>
            <w:noWrap/>
            <w:vAlign w:val="bottom"/>
            <w:hideMark/>
          </w:tcPr>
          <w:p w14:paraId="476D9B57"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52ED4121"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nil"/>
              <w:right w:val="nil"/>
            </w:tcBorders>
            <w:shd w:val="clear" w:color="auto" w:fill="auto"/>
            <w:noWrap/>
            <w:vAlign w:val="bottom"/>
            <w:hideMark/>
          </w:tcPr>
          <w:p w14:paraId="72E877BC"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0.2525</w:t>
            </w:r>
          </w:p>
        </w:tc>
        <w:tc>
          <w:tcPr>
            <w:tcW w:w="456" w:type="dxa"/>
            <w:tcBorders>
              <w:top w:val="nil"/>
              <w:left w:val="nil"/>
              <w:bottom w:val="nil"/>
              <w:right w:val="nil"/>
            </w:tcBorders>
            <w:shd w:val="clear" w:color="auto" w:fill="auto"/>
            <w:noWrap/>
            <w:vAlign w:val="bottom"/>
            <w:hideMark/>
          </w:tcPr>
          <w:p w14:paraId="5B4664F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22</w:t>
            </w:r>
          </w:p>
        </w:tc>
        <w:tc>
          <w:tcPr>
            <w:tcW w:w="876" w:type="dxa"/>
            <w:tcBorders>
              <w:top w:val="nil"/>
              <w:left w:val="nil"/>
              <w:bottom w:val="nil"/>
              <w:right w:val="nil"/>
            </w:tcBorders>
            <w:shd w:val="clear" w:color="auto" w:fill="auto"/>
            <w:noWrap/>
            <w:vAlign w:val="bottom"/>
            <w:hideMark/>
          </w:tcPr>
          <w:p w14:paraId="369BAFA5"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1732.7</w:t>
            </w:r>
          </w:p>
        </w:tc>
        <w:tc>
          <w:tcPr>
            <w:tcW w:w="516" w:type="dxa"/>
            <w:tcBorders>
              <w:top w:val="nil"/>
              <w:left w:val="nil"/>
              <w:bottom w:val="nil"/>
              <w:right w:val="nil"/>
            </w:tcBorders>
            <w:shd w:val="clear" w:color="auto" w:fill="auto"/>
            <w:noWrap/>
            <w:vAlign w:val="bottom"/>
            <w:hideMark/>
          </w:tcPr>
          <w:p w14:paraId="0DAE1FF7"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3.6</w:t>
            </w:r>
          </w:p>
        </w:tc>
        <w:tc>
          <w:tcPr>
            <w:tcW w:w="923" w:type="dxa"/>
            <w:tcBorders>
              <w:top w:val="nil"/>
              <w:left w:val="nil"/>
              <w:bottom w:val="nil"/>
              <w:right w:val="nil"/>
            </w:tcBorders>
            <w:shd w:val="clear" w:color="auto" w:fill="auto"/>
            <w:noWrap/>
            <w:vAlign w:val="bottom"/>
            <w:hideMark/>
          </w:tcPr>
          <w:p w14:paraId="6C0D0418"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0.014</w:t>
            </w:r>
          </w:p>
        </w:tc>
      </w:tr>
      <w:tr w:rsidR="00606863" w:rsidRPr="00606863" w14:paraId="76ACC68F" w14:textId="77777777" w:rsidTr="00606863">
        <w:trPr>
          <w:trHeight w:val="315"/>
        </w:trPr>
        <w:tc>
          <w:tcPr>
            <w:tcW w:w="1616" w:type="dxa"/>
            <w:tcBorders>
              <w:top w:val="nil"/>
              <w:left w:val="nil"/>
              <w:bottom w:val="nil"/>
              <w:right w:val="nil"/>
            </w:tcBorders>
            <w:shd w:val="clear" w:color="auto" w:fill="auto"/>
            <w:noWrap/>
            <w:vAlign w:val="bottom"/>
            <w:hideMark/>
          </w:tcPr>
          <w:p w14:paraId="5397BB34"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18</w:t>
            </w:r>
          </w:p>
        </w:tc>
        <w:tc>
          <w:tcPr>
            <w:tcW w:w="830" w:type="dxa"/>
            <w:tcBorders>
              <w:top w:val="nil"/>
              <w:left w:val="nil"/>
              <w:bottom w:val="nil"/>
              <w:right w:val="nil"/>
            </w:tcBorders>
            <w:shd w:val="clear" w:color="auto" w:fill="auto"/>
            <w:noWrap/>
            <w:vAlign w:val="bottom"/>
            <w:hideMark/>
          </w:tcPr>
          <w:p w14:paraId="7EF5A12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3033C775"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4D77A434" w14:textId="77777777" w:rsidR="00606863" w:rsidRPr="00606863" w:rsidRDefault="00606863" w:rsidP="00606863">
            <w:pPr>
              <w:spacing w:line="240" w:lineRule="auto"/>
              <w:jc w:val="center"/>
              <w:rPr>
                <w:rFonts w:eastAsia="Times New Roman" w:cs="Times New Roman"/>
                <w:color w:val="000000"/>
              </w:rPr>
            </w:pPr>
          </w:p>
        </w:tc>
        <w:tc>
          <w:tcPr>
            <w:tcW w:w="723" w:type="dxa"/>
            <w:tcBorders>
              <w:top w:val="nil"/>
              <w:left w:val="nil"/>
              <w:bottom w:val="nil"/>
              <w:right w:val="nil"/>
            </w:tcBorders>
            <w:shd w:val="clear" w:color="auto" w:fill="auto"/>
            <w:noWrap/>
            <w:vAlign w:val="bottom"/>
            <w:hideMark/>
          </w:tcPr>
          <w:p w14:paraId="01E32A6C" w14:textId="77777777" w:rsidR="00606863" w:rsidRPr="00606863" w:rsidRDefault="00606863" w:rsidP="00606863">
            <w:pPr>
              <w:spacing w:line="240" w:lineRule="auto"/>
              <w:jc w:val="center"/>
              <w:rPr>
                <w:rFonts w:eastAsia="Times New Roman" w:cs="Times New Roman"/>
                <w:color w:val="000000"/>
              </w:rPr>
            </w:pPr>
          </w:p>
        </w:tc>
        <w:tc>
          <w:tcPr>
            <w:tcW w:w="1257" w:type="dxa"/>
            <w:tcBorders>
              <w:top w:val="nil"/>
              <w:left w:val="nil"/>
              <w:bottom w:val="nil"/>
              <w:right w:val="nil"/>
            </w:tcBorders>
            <w:shd w:val="clear" w:color="auto" w:fill="auto"/>
            <w:noWrap/>
            <w:vAlign w:val="bottom"/>
            <w:hideMark/>
          </w:tcPr>
          <w:p w14:paraId="02DF2850"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461A2595"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nil"/>
              <w:right w:val="nil"/>
            </w:tcBorders>
            <w:shd w:val="clear" w:color="auto" w:fill="auto"/>
            <w:noWrap/>
            <w:vAlign w:val="bottom"/>
            <w:hideMark/>
          </w:tcPr>
          <w:p w14:paraId="7420AF85"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0.2399</w:t>
            </w:r>
          </w:p>
        </w:tc>
        <w:tc>
          <w:tcPr>
            <w:tcW w:w="456" w:type="dxa"/>
            <w:tcBorders>
              <w:top w:val="nil"/>
              <w:left w:val="nil"/>
              <w:bottom w:val="nil"/>
              <w:right w:val="nil"/>
            </w:tcBorders>
            <w:shd w:val="clear" w:color="auto" w:fill="auto"/>
            <w:noWrap/>
            <w:vAlign w:val="bottom"/>
            <w:hideMark/>
          </w:tcPr>
          <w:p w14:paraId="24FA772E"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w:t>
            </w:r>
          </w:p>
        </w:tc>
        <w:tc>
          <w:tcPr>
            <w:tcW w:w="876" w:type="dxa"/>
            <w:tcBorders>
              <w:top w:val="nil"/>
              <w:left w:val="nil"/>
              <w:bottom w:val="nil"/>
              <w:right w:val="nil"/>
            </w:tcBorders>
            <w:shd w:val="clear" w:color="auto" w:fill="auto"/>
            <w:noWrap/>
            <w:vAlign w:val="bottom"/>
            <w:hideMark/>
          </w:tcPr>
          <w:p w14:paraId="37BAEEE9"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1732.7</w:t>
            </w:r>
          </w:p>
        </w:tc>
        <w:tc>
          <w:tcPr>
            <w:tcW w:w="516" w:type="dxa"/>
            <w:tcBorders>
              <w:top w:val="nil"/>
              <w:left w:val="nil"/>
              <w:bottom w:val="nil"/>
              <w:right w:val="nil"/>
            </w:tcBorders>
            <w:shd w:val="clear" w:color="auto" w:fill="auto"/>
            <w:noWrap/>
            <w:vAlign w:val="bottom"/>
            <w:hideMark/>
          </w:tcPr>
          <w:p w14:paraId="196C3A4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3.7</w:t>
            </w:r>
          </w:p>
        </w:tc>
        <w:tc>
          <w:tcPr>
            <w:tcW w:w="923" w:type="dxa"/>
            <w:tcBorders>
              <w:top w:val="nil"/>
              <w:left w:val="nil"/>
              <w:bottom w:val="nil"/>
              <w:right w:val="nil"/>
            </w:tcBorders>
            <w:shd w:val="clear" w:color="auto" w:fill="auto"/>
            <w:noWrap/>
            <w:vAlign w:val="bottom"/>
            <w:hideMark/>
          </w:tcPr>
          <w:p w14:paraId="6803D91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0.014</w:t>
            </w:r>
          </w:p>
        </w:tc>
      </w:tr>
      <w:tr w:rsidR="00606863" w:rsidRPr="00606863" w14:paraId="2EB3D99F" w14:textId="77777777" w:rsidTr="00606863">
        <w:trPr>
          <w:trHeight w:val="315"/>
        </w:trPr>
        <w:tc>
          <w:tcPr>
            <w:tcW w:w="1616" w:type="dxa"/>
            <w:tcBorders>
              <w:top w:val="nil"/>
              <w:left w:val="nil"/>
              <w:bottom w:val="nil"/>
              <w:right w:val="nil"/>
            </w:tcBorders>
            <w:shd w:val="clear" w:color="auto" w:fill="auto"/>
            <w:noWrap/>
            <w:vAlign w:val="bottom"/>
            <w:hideMark/>
          </w:tcPr>
          <w:p w14:paraId="5D4A4F6A"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19</w:t>
            </w:r>
          </w:p>
        </w:tc>
        <w:tc>
          <w:tcPr>
            <w:tcW w:w="830" w:type="dxa"/>
            <w:tcBorders>
              <w:top w:val="nil"/>
              <w:left w:val="nil"/>
              <w:bottom w:val="nil"/>
              <w:right w:val="nil"/>
            </w:tcBorders>
            <w:shd w:val="clear" w:color="auto" w:fill="auto"/>
            <w:noWrap/>
            <w:vAlign w:val="bottom"/>
            <w:hideMark/>
          </w:tcPr>
          <w:p w14:paraId="06D56BE7"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449940F4"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465DA7C8"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723" w:type="dxa"/>
            <w:tcBorders>
              <w:top w:val="nil"/>
              <w:left w:val="nil"/>
              <w:bottom w:val="nil"/>
              <w:right w:val="nil"/>
            </w:tcBorders>
            <w:shd w:val="clear" w:color="auto" w:fill="auto"/>
            <w:noWrap/>
            <w:vAlign w:val="bottom"/>
            <w:hideMark/>
          </w:tcPr>
          <w:p w14:paraId="11FA8704"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257" w:type="dxa"/>
            <w:tcBorders>
              <w:top w:val="nil"/>
              <w:left w:val="nil"/>
              <w:bottom w:val="nil"/>
              <w:right w:val="nil"/>
            </w:tcBorders>
            <w:shd w:val="clear" w:color="auto" w:fill="auto"/>
            <w:noWrap/>
            <w:vAlign w:val="bottom"/>
            <w:hideMark/>
          </w:tcPr>
          <w:p w14:paraId="531A5262"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33D760B4"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nil"/>
              <w:right w:val="nil"/>
            </w:tcBorders>
            <w:shd w:val="clear" w:color="auto" w:fill="auto"/>
            <w:noWrap/>
            <w:vAlign w:val="bottom"/>
            <w:hideMark/>
          </w:tcPr>
          <w:p w14:paraId="68A5B0D4"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0.2599</w:t>
            </w:r>
          </w:p>
        </w:tc>
        <w:tc>
          <w:tcPr>
            <w:tcW w:w="456" w:type="dxa"/>
            <w:tcBorders>
              <w:top w:val="nil"/>
              <w:left w:val="nil"/>
              <w:bottom w:val="nil"/>
              <w:right w:val="nil"/>
            </w:tcBorders>
            <w:shd w:val="clear" w:color="auto" w:fill="auto"/>
            <w:noWrap/>
            <w:vAlign w:val="bottom"/>
            <w:hideMark/>
          </w:tcPr>
          <w:p w14:paraId="377DB43F"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25</w:t>
            </w:r>
          </w:p>
        </w:tc>
        <w:tc>
          <w:tcPr>
            <w:tcW w:w="876" w:type="dxa"/>
            <w:tcBorders>
              <w:top w:val="nil"/>
              <w:left w:val="nil"/>
              <w:bottom w:val="nil"/>
              <w:right w:val="nil"/>
            </w:tcBorders>
            <w:shd w:val="clear" w:color="auto" w:fill="auto"/>
            <w:noWrap/>
            <w:vAlign w:val="bottom"/>
            <w:hideMark/>
          </w:tcPr>
          <w:p w14:paraId="6C7898B2"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1732.8</w:t>
            </w:r>
          </w:p>
        </w:tc>
        <w:tc>
          <w:tcPr>
            <w:tcW w:w="516" w:type="dxa"/>
            <w:tcBorders>
              <w:top w:val="nil"/>
              <w:left w:val="nil"/>
              <w:bottom w:val="nil"/>
              <w:right w:val="nil"/>
            </w:tcBorders>
            <w:shd w:val="clear" w:color="auto" w:fill="auto"/>
            <w:noWrap/>
            <w:vAlign w:val="bottom"/>
            <w:hideMark/>
          </w:tcPr>
          <w:p w14:paraId="6986CD4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3.7</w:t>
            </w:r>
          </w:p>
        </w:tc>
        <w:tc>
          <w:tcPr>
            <w:tcW w:w="923" w:type="dxa"/>
            <w:tcBorders>
              <w:top w:val="nil"/>
              <w:left w:val="nil"/>
              <w:bottom w:val="nil"/>
              <w:right w:val="nil"/>
            </w:tcBorders>
            <w:shd w:val="clear" w:color="auto" w:fill="auto"/>
            <w:noWrap/>
            <w:vAlign w:val="bottom"/>
            <w:hideMark/>
          </w:tcPr>
          <w:p w14:paraId="737D730E"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0.014</w:t>
            </w:r>
          </w:p>
        </w:tc>
      </w:tr>
      <w:tr w:rsidR="00606863" w:rsidRPr="00606863" w14:paraId="403B275A" w14:textId="77777777" w:rsidTr="00606863">
        <w:trPr>
          <w:trHeight w:val="315"/>
        </w:trPr>
        <w:tc>
          <w:tcPr>
            <w:tcW w:w="1616" w:type="dxa"/>
            <w:tcBorders>
              <w:top w:val="nil"/>
              <w:left w:val="nil"/>
              <w:bottom w:val="nil"/>
              <w:right w:val="nil"/>
            </w:tcBorders>
            <w:shd w:val="clear" w:color="auto" w:fill="auto"/>
            <w:noWrap/>
            <w:vAlign w:val="bottom"/>
            <w:hideMark/>
          </w:tcPr>
          <w:p w14:paraId="44B07437"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20</w:t>
            </w:r>
          </w:p>
        </w:tc>
        <w:tc>
          <w:tcPr>
            <w:tcW w:w="830" w:type="dxa"/>
            <w:tcBorders>
              <w:top w:val="nil"/>
              <w:left w:val="nil"/>
              <w:bottom w:val="nil"/>
              <w:right w:val="nil"/>
            </w:tcBorders>
            <w:shd w:val="clear" w:color="auto" w:fill="auto"/>
            <w:noWrap/>
            <w:vAlign w:val="bottom"/>
            <w:hideMark/>
          </w:tcPr>
          <w:p w14:paraId="4067387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52ED5EC8"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7759F1AC" w14:textId="77777777" w:rsidR="00606863" w:rsidRPr="00606863" w:rsidRDefault="00606863" w:rsidP="00606863">
            <w:pPr>
              <w:spacing w:line="240" w:lineRule="auto"/>
              <w:jc w:val="center"/>
              <w:rPr>
                <w:rFonts w:eastAsia="Times New Roman" w:cs="Times New Roman"/>
                <w:color w:val="000000"/>
              </w:rPr>
            </w:pPr>
          </w:p>
        </w:tc>
        <w:tc>
          <w:tcPr>
            <w:tcW w:w="723" w:type="dxa"/>
            <w:tcBorders>
              <w:top w:val="nil"/>
              <w:left w:val="nil"/>
              <w:bottom w:val="nil"/>
              <w:right w:val="nil"/>
            </w:tcBorders>
            <w:shd w:val="clear" w:color="auto" w:fill="auto"/>
            <w:noWrap/>
            <w:vAlign w:val="bottom"/>
            <w:hideMark/>
          </w:tcPr>
          <w:p w14:paraId="50995D94" w14:textId="77777777" w:rsidR="00606863" w:rsidRPr="00606863" w:rsidRDefault="00606863" w:rsidP="00606863">
            <w:pPr>
              <w:spacing w:line="240" w:lineRule="auto"/>
              <w:jc w:val="center"/>
              <w:rPr>
                <w:rFonts w:eastAsia="Times New Roman" w:cs="Times New Roman"/>
                <w:color w:val="000000"/>
              </w:rPr>
            </w:pPr>
          </w:p>
        </w:tc>
        <w:tc>
          <w:tcPr>
            <w:tcW w:w="1257" w:type="dxa"/>
            <w:tcBorders>
              <w:top w:val="nil"/>
              <w:left w:val="nil"/>
              <w:bottom w:val="nil"/>
              <w:right w:val="nil"/>
            </w:tcBorders>
            <w:shd w:val="clear" w:color="auto" w:fill="auto"/>
            <w:noWrap/>
            <w:vAlign w:val="bottom"/>
            <w:hideMark/>
          </w:tcPr>
          <w:p w14:paraId="26A7C79D"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0DA1AB81"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nil"/>
              <w:right w:val="nil"/>
            </w:tcBorders>
            <w:shd w:val="clear" w:color="auto" w:fill="auto"/>
            <w:noWrap/>
            <w:vAlign w:val="bottom"/>
            <w:hideMark/>
          </w:tcPr>
          <w:p w14:paraId="0E3D22B2"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0.2497</w:t>
            </w:r>
          </w:p>
        </w:tc>
        <w:tc>
          <w:tcPr>
            <w:tcW w:w="456" w:type="dxa"/>
            <w:tcBorders>
              <w:top w:val="nil"/>
              <w:left w:val="nil"/>
              <w:bottom w:val="nil"/>
              <w:right w:val="nil"/>
            </w:tcBorders>
            <w:shd w:val="clear" w:color="auto" w:fill="auto"/>
            <w:noWrap/>
            <w:vAlign w:val="bottom"/>
            <w:hideMark/>
          </w:tcPr>
          <w:p w14:paraId="5A68CE4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21</w:t>
            </w:r>
          </w:p>
        </w:tc>
        <w:tc>
          <w:tcPr>
            <w:tcW w:w="876" w:type="dxa"/>
            <w:tcBorders>
              <w:top w:val="nil"/>
              <w:left w:val="nil"/>
              <w:bottom w:val="nil"/>
              <w:right w:val="nil"/>
            </w:tcBorders>
            <w:shd w:val="clear" w:color="auto" w:fill="auto"/>
            <w:noWrap/>
            <w:vAlign w:val="bottom"/>
            <w:hideMark/>
          </w:tcPr>
          <w:p w14:paraId="01BF05F7"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1732.9</w:t>
            </w:r>
          </w:p>
        </w:tc>
        <w:tc>
          <w:tcPr>
            <w:tcW w:w="516" w:type="dxa"/>
            <w:tcBorders>
              <w:top w:val="nil"/>
              <w:left w:val="nil"/>
              <w:bottom w:val="nil"/>
              <w:right w:val="nil"/>
            </w:tcBorders>
            <w:shd w:val="clear" w:color="auto" w:fill="auto"/>
            <w:noWrap/>
            <w:vAlign w:val="bottom"/>
            <w:hideMark/>
          </w:tcPr>
          <w:p w14:paraId="18548BB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3.8</w:t>
            </w:r>
          </w:p>
        </w:tc>
        <w:tc>
          <w:tcPr>
            <w:tcW w:w="923" w:type="dxa"/>
            <w:tcBorders>
              <w:top w:val="nil"/>
              <w:left w:val="nil"/>
              <w:bottom w:val="nil"/>
              <w:right w:val="nil"/>
            </w:tcBorders>
            <w:shd w:val="clear" w:color="auto" w:fill="auto"/>
            <w:noWrap/>
            <w:vAlign w:val="bottom"/>
            <w:hideMark/>
          </w:tcPr>
          <w:p w14:paraId="7E8144D9"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0.013</w:t>
            </w:r>
          </w:p>
        </w:tc>
      </w:tr>
      <w:tr w:rsidR="00606863" w:rsidRPr="00606863" w14:paraId="5E52C463" w14:textId="77777777" w:rsidTr="00606863">
        <w:trPr>
          <w:trHeight w:val="315"/>
        </w:trPr>
        <w:tc>
          <w:tcPr>
            <w:tcW w:w="1616" w:type="dxa"/>
            <w:tcBorders>
              <w:top w:val="nil"/>
              <w:left w:val="nil"/>
              <w:bottom w:val="nil"/>
              <w:right w:val="nil"/>
            </w:tcBorders>
            <w:shd w:val="clear" w:color="auto" w:fill="auto"/>
            <w:noWrap/>
            <w:vAlign w:val="bottom"/>
            <w:hideMark/>
          </w:tcPr>
          <w:p w14:paraId="38617E8A"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21</w:t>
            </w:r>
          </w:p>
        </w:tc>
        <w:tc>
          <w:tcPr>
            <w:tcW w:w="830" w:type="dxa"/>
            <w:tcBorders>
              <w:top w:val="nil"/>
              <w:left w:val="nil"/>
              <w:bottom w:val="nil"/>
              <w:right w:val="nil"/>
            </w:tcBorders>
            <w:shd w:val="clear" w:color="auto" w:fill="auto"/>
            <w:noWrap/>
            <w:vAlign w:val="bottom"/>
            <w:hideMark/>
          </w:tcPr>
          <w:p w14:paraId="0F403B9E"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2E3BDAD1"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4946432A"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723" w:type="dxa"/>
            <w:tcBorders>
              <w:top w:val="nil"/>
              <w:left w:val="nil"/>
              <w:bottom w:val="nil"/>
              <w:right w:val="nil"/>
            </w:tcBorders>
            <w:shd w:val="clear" w:color="auto" w:fill="auto"/>
            <w:noWrap/>
            <w:vAlign w:val="bottom"/>
            <w:hideMark/>
          </w:tcPr>
          <w:p w14:paraId="278B87CA"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257" w:type="dxa"/>
            <w:tcBorders>
              <w:top w:val="nil"/>
              <w:left w:val="nil"/>
              <w:bottom w:val="nil"/>
              <w:right w:val="nil"/>
            </w:tcBorders>
            <w:shd w:val="clear" w:color="auto" w:fill="auto"/>
            <w:noWrap/>
            <w:vAlign w:val="bottom"/>
            <w:hideMark/>
          </w:tcPr>
          <w:p w14:paraId="2EE50895"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2386F87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nil"/>
              <w:right w:val="nil"/>
            </w:tcBorders>
            <w:shd w:val="clear" w:color="auto" w:fill="auto"/>
            <w:noWrap/>
            <w:vAlign w:val="bottom"/>
            <w:hideMark/>
          </w:tcPr>
          <w:p w14:paraId="0BF60FB9"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0.2597</w:t>
            </w:r>
          </w:p>
        </w:tc>
        <w:tc>
          <w:tcPr>
            <w:tcW w:w="456" w:type="dxa"/>
            <w:tcBorders>
              <w:top w:val="nil"/>
              <w:left w:val="nil"/>
              <w:bottom w:val="nil"/>
              <w:right w:val="nil"/>
            </w:tcBorders>
            <w:shd w:val="clear" w:color="auto" w:fill="auto"/>
            <w:noWrap/>
            <w:vAlign w:val="bottom"/>
            <w:hideMark/>
          </w:tcPr>
          <w:p w14:paraId="79C5EBA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25</w:t>
            </w:r>
          </w:p>
        </w:tc>
        <w:tc>
          <w:tcPr>
            <w:tcW w:w="876" w:type="dxa"/>
            <w:tcBorders>
              <w:top w:val="nil"/>
              <w:left w:val="nil"/>
              <w:bottom w:val="nil"/>
              <w:right w:val="nil"/>
            </w:tcBorders>
            <w:shd w:val="clear" w:color="auto" w:fill="auto"/>
            <w:noWrap/>
            <w:vAlign w:val="bottom"/>
            <w:hideMark/>
          </w:tcPr>
          <w:p w14:paraId="38EEF98E"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1732.9</w:t>
            </w:r>
          </w:p>
        </w:tc>
        <w:tc>
          <w:tcPr>
            <w:tcW w:w="516" w:type="dxa"/>
            <w:tcBorders>
              <w:top w:val="nil"/>
              <w:left w:val="nil"/>
              <w:bottom w:val="nil"/>
              <w:right w:val="nil"/>
            </w:tcBorders>
            <w:shd w:val="clear" w:color="auto" w:fill="auto"/>
            <w:noWrap/>
            <w:vAlign w:val="bottom"/>
            <w:hideMark/>
          </w:tcPr>
          <w:p w14:paraId="42E88EEF"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3.9</w:t>
            </w:r>
          </w:p>
        </w:tc>
        <w:tc>
          <w:tcPr>
            <w:tcW w:w="923" w:type="dxa"/>
            <w:tcBorders>
              <w:top w:val="nil"/>
              <w:left w:val="nil"/>
              <w:bottom w:val="nil"/>
              <w:right w:val="nil"/>
            </w:tcBorders>
            <w:shd w:val="clear" w:color="auto" w:fill="auto"/>
            <w:noWrap/>
            <w:vAlign w:val="bottom"/>
            <w:hideMark/>
          </w:tcPr>
          <w:p w14:paraId="6EC03233"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0.013</w:t>
            </w:r>
          </w:p>
        </w:tc>
      </w:tr>
      <w:tr w:rsidR="00606863" w:rsidRPr="00606863" w14:paraId="04D716FA" w14:textId="77777777" w:rsidTr="00606863">
        <w:trPr>
          <w:trHeight w:val="315"/>
        </w:trPr>
        <w:tc>
          <w:tcPr>
            <w:tcW w:w="1616" w:type="dxa"/>
            <w:tcBorders>
              <w:top w:val="nil"/>
              <w:left w:val="nil"/>
              <w:bottom w:val="single" w:sz="4" w:space="0" w:color="auto"/>
              <w:right w:val="nil"/>
            </w:tcBorders>
            <w:shd w:val="clear" w:color="auto" w:fill="auto"/>
            <w:noWrap/>
            <w:vAlign w:val="bottom"/>
            <w:hideMark/>
          </w:tcPr>
          <w:p w14:paraId="2844FF87"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22</w:t>
            </w:r>
          </w:p>
        </w:tc>
        <w:tc>
          <w:tcPr>
            <w:tcW w:w="830" w:type="dxa"/>
            <w:tcBorders>
              <w:top w:val="nil"/>
              <w:left w:val="nil"/>
              <w:bottom w:val="single" w:sz="4" w:space="0" w:color="auto"/>
              <w:right w:val="nil"/>
            </w:tcBorders>
            <w:shd w:val="clear" w:color="auto" w:fill="auto"/>
            <w:noWrap/>
            <w:vAlign w:val="bottom"/>
            <w:hideMark/>
          </w:tcPr>
          <w:p w14:paraId="7A0BB7A7"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896" w:type="dxa"/>
            <w:tcBorders>
              <w:top w:val="nil"/>
              <w:left w:val="nil"/>
              <w:bottom w:val="single" w:sz="4" w:space="0" w:color="auto"/>
              <w:right w:val="nil"/>
            </w:tcBorders>
            <w:shd w:val="clear" w:color="auto" w:fill="auto"/>
            <w:noWrap/>
            <w:vAlign w:val="bottom"/>
            <w:hideMark/>
          </w:tcPr>
          <w:p w14:paraId="2E918B2A"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736" w:type="dxa"/>
            <w:tcBorders>
              <w:top w:val="nil"/>
              <w:left w:val="nil"/>
              <w:bottom w:val="single" w:sz="4" w:space="0" w:color="auto"/>
              <w:right w:val="nil"/>
            </w:tcBorders>
            <w:shd w:val="clear" w:color="auto" w:fill="auto"/>
            <w:noWrap/>
            <w:vAlign w:val="bottom"/>
            <w:hideMark/>
          </w:tcPr>
          <w:p w14:paraId="209489B9"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723" w:type="dxa"/>
            <w:tcBorders>
              <w:top w:val="nil"/>
              <w:left w:val="nil"/>
              <w:bottom w:val="single" w:sz="4" w:space="0" w:color="auto"/>
              <w:right w:val="nil"/>
            </w:tcBorders>
            <w:shd w:val="clear" w:color="auto" w:fill="auto"/>
            <w:noWrap/>
            <w:vAlign w:val="bottom"/>
            <w:hideMark/>
          </w:tcPr>
          <w:p w14:paraId="7D745246"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 </w:t>
            </w:r>
          </w:p>
        </w:tc>
        <w:tc>
          <w:tcPr>
            <w:tcW w:w="1257" w:type="dxa"/>
            <w:tcBorders>
              <w:top w:val="nil"/>
              <w:left w:val="nil"/>
              <w:bottom w:val="single" w:sz="4" w:space="0" w:color="auto"/>
              <w:right w:val="nil"/>
            </w:tcBorders>
            <w:shd w:val="clear" w:color="auto" w:fill="auto"/>
            <w:noWrap/>
            <w:vAlign w:val="bottom"/>
            <w:hideMark/>
          </w:tcPr>
          <w:p w14:paraId="72853FFD"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30" w:type="dxa"/>
            <w:tcBorders>
              <w:top w:val="nil"/>
              <w:left w:val="nil"/>
              <w:bottom w:val="single" w:sz="4" w:space="0" w:color="auto"/>
              <w:right w:val="nil"/>
            </w:tcBorders>
            <w:shd w:val="clear" w:color="auto" w:fill="auto"/>
            <w:noWrap/>
            <w:vAlign w:val="bottom"/>
            <w:hideMark/>
          </w:tcPr>
          <w:p w14:paraId="7CF4B0C9"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w:t>
            </w:r>
          </w:p>
        </w:tc>
        <w:tc>
          <w:tcPr>
            <w:tcW w:w="1083" w:type="dxa"/>
            <w:tcBorders>
              <w:top w:val="nil"/>
              <w:left w:val="nil"/>
              <w:bottom w:val="single" w:sz="4" w:space="0" w:color="auto"/>
              <w:right w:val="nil"/>
            </w:tcBorders>
            <w:shd w:val="clear" w:color="auto" w:fill="auto"/>
            <w:noWrap/>
            <w:vAlign w:val="bottom"/>
            <w:hideMark/>
          </w:tcPr>
          <w:p w14:paraId="522F142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0.2471</w:t>
            </w:r>
          </w:p>
        </w:tc>
        <w:tc>
          <w:tcPr>
            <w:tcW w:w="456" w:type="dxa"/>
            <w:tcBorders>
              <w:top w:val="nil"/>
              <w:left w:val="nil"/>
              <w:bottom w:val="single" w:sz="4" w:space="0" w:color="auto"/>
              <w:right w:val="nil"/>
            </w:tcBorders>
            <w:shd w:val="clear" w:color="auto" w:fill="auto"/>
            <w:noWrap/>
            <w:vAlign w:val="bottom"/>
            <w:hideMark/>
          </w:tcPr>
          <w:p w14:paraId="732586EA"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20</w:t>
            </w:r>
          </w:p>
        </w:tc>
        <w:tc>
          <w:tcPr>
            <w:tcW w:w="876" w:type="dxa"/>
            <w:tcBorders>
              <w:top w:val="nil"/>
              <w:left w:val="nil"/>
              <w:bottom w:val="single" w:sz="4" w:space="0" w:color="auto"/>
              <w:right w:val="nil"/>
            </w:tcBorders>
            <w:shd w:val="clear" w:color="auto" w:fill="auto"/>
            <w:noWrap/>
            <w:vAlign w:val="bottom"/>
            <w:hideMark/>
          </w:tcPr>
          <w:p w14:paraId="01B5C249"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1733.0</w:t>
            </w:r>
          </w:p>
        </w:tc>
        <w:tc>
          <w:tcPr>
            <w:tcW w:w="516" w:type="dxa"/>
            <w:tcBorders>
              <w:top w:val="nil"/>
              <w:left w:val="nil"/>
              <w:bottom w:val="single" w:sz="4" w:space="0" w:color="auto"/>
              <w:right w:val="nil"/>
            </w:tcBorders>
            <w:shd w:val="clear" w:color="auto" w:fill="auto"/>
            <w:noWrap/>
            <w:vAlign w:val="bottom"/>
            <w:hideMark/>
          </w:tcPr>
          <w:p w14:paraId="34EB26FD"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3.9</w:t>
            </w:r>
          </w:p>
        </w:tc>
        <w:tc>
          <w:tcPr>
            <w:tcW w:w="923" w:type="dxa"/>
            <w:tcBorders>
              <w:top w:val="nil"/>
              <w:left w:val="nil"/>
              <w:bottom w:val="single" w:sz="4" w:space="0" w:color="auto"/>
              <w:right w:val="nil"/>
            </w:tcBorders>
            <w:shd w:val="clear" w:color="auto" w:fill="auto"/>
            <w:noWrap/>
            <w:vAlign w:val="bottom"/>
            <w:hideMark/>
          </w:tcPr>
          <w:p w14:paraId="3C4381C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0.012</w:t>
            </w:r>
          </w:p>
        </w:tc>
      </w:tr>
      <w:tr w:rsidR="00606863" w:rsidRPr="00606863" w14:paraId="75765B0A" w14:textId="77777777" w:rsidTr="00606863">
        <w:trPr>
          <w:trHeight w:val="315"/>
        </w:trPr>
        <w:tc>
          <w:tcPr>
            <w:tcW w:w="1616" w:type="dxa"/>
            <w:tcBorders>
              <w:top w:val="nil"/>
              <w:left w:val="nil"/>
              <w:bottom w:val="nil"/>
              <w:right w:val="nil"/>
            </w:tcBorders>
            <w:shd w:val="clear" w:color="auto" w:fill="auto"/>
            <w:noWrap/>
            <w:vAlign w:val="bottom"/>
            <w:hideMark/>
          </w:tcPr>
          <w:p w14:paraId="4A991A36" w14:textId="77777777" w:rsidR="00606863" w:rsidRPr="00606863" w:rsidRDefault="00606863" w:rsidP="00606863">
            <w:pPr>
              <w:spacing w:line="240" w:lineRule="auto"/>
              <w:jc w:val="right"/>
              <w:rPr>
                <w:rFonts w:eastAsia="Times New Roman" w:cs="Times New Roman"/>
                <w:color w:val="000000"/>
              </w:rPr>
            </w:pPr>
            <w:r w:rsidRPr="00606863">
              <w:rPr>
                <w:rFonts w:eastAsia="Times New Roman" w:cs="Times New Roman"/>
                <w:color w:val="000000"/>
              </w:rPr>
              <w:t>Sums:</w:t>
            </w:r>
          </w:p>
        </w:tc>
        <w:tc>
          <w:tcPr>
            <w:tcW w:w="830" w:type="dxa"/>
            <w:tcBorders>
              <w:top w:val="nil"/>
              <w:left w:val="nil"/>
              <w:bottom w:val="nil"/>
              <w:right w:val="nil"/>
            </w:tcBorders>
            <w:shd w:val="clear" w:color="auto" w:fill="auto"/>
            <w:noWrap/>
            <w:vAlign w:val="bottom"/>
            <w:hideMark/>
          </w:tcPr>
          <w:p w14:paraId="6E8F5598"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22</w:t>
            </w:r>
          </w:p>
        </w:tc>
        <w:tc>
          <w:tcPr>
            <w:tcW w:w="896" w:type="dxa"/>
            <w:tcBorders>
              <w:top w:val="nil"/>
              <w:left w:val="nil"/>
              <w:bottom w:val="nil"/>
              <w:right w:val="nil"/>
            </w:tcBorders>
            <w:shd w:val="clear" w:color="auto" w:fill="auto"/>
            <w:noWrap/>
            <w:vAlign w:val="bottom"/>
            <w:hideMark/>
          </w:tcPr>
          <w:p w14:paraId="0BD3891B"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22</w:t>
            </w:r>
          </w:p>
        </w:tc>
        <w:tc>
          <w:tcPr>
            <w:tcW w:w="1736" w:type="dxa"/>
            <w:tcBorders>
              <w:top w:val="nil"/>
              <w:left w:val="nil"/>
              <w:bottom w:val="nil"/>
              <w:right w:val="nil"/>
            </w:tcBorders>
            <w:shd w:val="clear" w:color="auto" w:fill="auto"/>
            <w:noWrap/>
            <w:vAlign w:val="bottom"/>
            <w:hideMark/>
          </w:tcPr>
          <w:p w14:paraId="4D3F7F0A"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10</w:t>
            </w:r>
          </w:p>
        </w:tc>
        <w:tc>
          <w:tcPr>
            <w:tcW w:w="723" w:type="dxa"/>
            <w:tcBorders>
              <w:top w:val="nil"/>
              <w:left w:val="nil"/>
              <w:bottom w:val="nil"/>
              <w:right w:val="nil"/>
            </w:tcBorders>
            <w:shd w:val="clear" w:color="auto" w:fill="auto"/>
            <w:noWrap/>
            <w:vAlign w:val="bottom"/>
            <w:hideMark/>
          </w:tcPr>
          <w:p w14:paraId="17F97F3F"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8</w:t>
            </w:r>
          </w:p>
        </w:tc>
        <w:tc>
          <w:tcPr>
            <w:tcW w:w="1257" w:type="dxa"/>
            <w:tcBorders>
              <w:top w:val="nil"/>
              <w:left w:val="nil"/>
              <w:bottom w:val="nil"/>
              <w:right w:val="nil"/>
            </w:tcBorders>
            <w:shd w:val="clear" w:color="auto" w:fill="auto"/>
            <w:noWrap/>
            <w:vAlign w:val="bottom"/>
            <w:hideMark/>
          </w:tcPr>
          <w:p w14:paraId="59935AD8"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19</w:t>
            </w:r>
          </w:p>
        </w:tc>
        <w:tc>
          <w:tcPr>
            <w:tcW w:w="1030" w:type="dxa"/>
            <w:tcBorders>
              <w:top w:val="nil"/>
              <w:left w:val="nil"/>
              <w:bottom w:val="nil"/>
              <w:right w:val="nil"/>
            </w:tcBorders>
            <w:shd w:val="clear" w:color="auto" w:fill="auto"/>
            <w:noWrap/>
            <w:vAlign w:val="bottom"/>
            <w:hideMark/>
          </w:tcPr>
          <w:p w14:paraId="0510EAD6"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22</w:t>
            </w:r>
          </w:p>
        </w:tc>
        <w:tc>
          <w:tcPr>
            <w:tcW w:w="1083" w:type="dxa"/>
            <w:tcBorders>
              <w:top w:val="nil"/>
              <w:left w:val="nil"/>
              <w:bottom w:val="nil"/>
              <w:right w:val="nil"/>
            </w:tcBorders>
            <w:shd w:val="clear" w:color="auto" w:fill="auto"/>
            <w:noWrap/>
            <w:vAlign w:val="bottom"/>
            <w:hideMark/>
          </w:tcPr>
          <w:p w14:paraId="750DC976" w14:textId="77777777" w:rsidR="00606863" w:rsidRPr="00606863" w:rsidRDefault="00606863" w:rsidP="00606863">
            <w:pPr>
              <w:spacing w:line="240" w:lineRule="auto"/>
              <w:jc w:val="center"/>
              <w:rPr>
                <w:rFonts w:eastAsia="Times New Roman" w:cs="Times New Roman"/>
                <w:color w:val="000000"/>
              </w:rPr>
            </w:pPr>
          </w:p>
        </w:tc>
        <w:tc>
          <w:tcPr>
            <w:tcW w:w="456" w:type="dxa"/>
            <w:tcBorders>
              <w:top w:val="nil"/>
              <w:left w:val="nil"/>
              <w:bottom w:val="nil"/>
              <w:right w:val="nil"/>
            </w:tcBorders>
            <w:shd w:val="clear" w:color="auto" w:fill="auto"/>
            <w:noWrap/>
            <w:vAlign w:val="bottom"/>
            <w:hideMark/>
          </w:tcPr>
          <w:p w14:paraId="2CF6BD23" w14:textId="77777777" w:rsidR="00606863" w:rsidRPr="00606863" w:rsidRDefault="00606863" w:rsidP="00606863">
            <w:pPr>
              <w:spacing w:line="240" w:lineRule="auto"/>
              <w:jc w:val="center"/>
              <w:rPr>
                <w:rFonts w:eastAsia="Times New Roman" w:cs="Times New Roman"/>
                <w:color w:val="000000"/>
              </w:rPr>
            </w:pPr>
          </w:p>
        </w:tc>
        <w:tc>
          <w:tcPr>
            <w:tcW w:w="876" w:type="dxa"/>
            <w:tcBorders>
              <w:top w:val="nil"/>
              <w:left w:val="nil"/>
              <w:bottom w:val="nil"/>
              <w:right w:val="nil"/>
            </w:tcBorders>
            <w:shd w:val="clear" w:color="auto" w:fill="auto"/>
            <w:noWrap/>
            <w:vAlign w:val="bottom"/>
            <w:hideMark/>
          </w:tcPr>
          <w:p w14:paraId="10C2B891" w14:textId="77777777" w:rsidR="00606863" w:rsidRPr="00606863" w:rsidRDefault="00606863" w:rsidP="00606863">
            <w:pPr>
              <w:spacing w:line="240" w:lineRule="auto"/>
              <w:jc w:val="center"/>
              <w:rPr>
                <w:rFonts w:eastAsia="Times New Roman" w:cs="Times New Roman"/>
                <w:color w:val="000000"/>
              </w:rPr>
            </w:pPr>
          </w:p>
        </w:tc>
        <w:tc>
          <w:tcPr>
            <w:tcW w:w="516" w:type="dxa"/>
            <w:tcBorders>
              <w:top w:val="nil"/>
              <w:left w:val="nil"/>
              <w:bottom w:val="nil"/>
              <w:right w:val="nil"/>
            </w:tcBorders>
            <w:shd w:val="clear" w:color="auto" w:fill="auto"/>
            <w:noWrap/>
            <w:vAlign w:val="bottom"/>
            <w:hideMark/>
          </w:tcPr>
          <w:p w14:paraId="192F45C8" w14:textId="77777777" w:rsidR="00606863" w:rsidRPr="00606863" w:rsidRDefault="00606863" w:rsidP="00606863">
            <w:pPr>
              <w:spacing w:line="240" w:lineRule="auto"/>
              <w:jc w:val="center"/>
              <w:rPr>
                <w:rFonts w:eastAsia="Times New Roman" w:cs="Times New Roman"/>
                <w:color w:val="000000"/>
              </w:rPr>
            </w:pPr>
          </w:p>
        </w:tc>
        <w:tc>
          <w:tcPr>
            <w:tcW w:w="923" w:type="dxa"/>
            <w:tcBorders>
              <w:top w:val="nil"/>
              <w:left w:val="nil"/>
              <w:bottom w:val="nil"/>
              <w:right w:val="nil"/>
            </w:tcBorders>
            <w:shd w:val="clear" w:color="auto" w:fill="auto"/>
            <w:noWrap/>
            <w:vAlign w:val="bottom"/>
            <w:hideMark/>
          </w:tcPr>
          <w:p w14:paraId="4594B87D" w14:textId="77777777" w:rsidR="00606863" w:rsidRPr="00606863" w:rsidRDefault="00606863" w:rsidP="00606863">
            <w:pPr>
              <w:spacing w:line="240" w:lineRule="auto"/>
              <w:jc w:val="center"/>
              <w:rPr>
                <w:rFonts w:eastAsia="Times New Roman" w:cs="Times New Roman"/>
                <w:color w:val="000000"/>
              </w:rPr>
            </w:pPr>
          </w:p>
        </w:tc>
      </w:tr>
      <w:tr w:rsidR="00606863" w:rsidRPr="00606863" w14:paraId="3895352E" w14:textId="77777777" w:rsidTr="00606863">
        <w:trPr>
          <w:trHeight w:val="315"/>
        </w:trPr>
        <w:tc>
          <w:tcPr>
            <w:tcW w:w="1616" w:type="dxa"/>
            <w:tcBorders>
              <w:top w:val="nil"/>
              <w:left w:val="nil"/>
              <w:bottom w:val="single" w:sz="4" w:space="0" w:color="auto"/>
              <w:right w:val="nil"/>
            </w:tcBorders>
            <w:shd w:val="clear" w:color="auto" w:fill="auto"/>
            <w:noWrap/>
            <w:vAlign w:val="bottom"/>
            <w:hideMark/>
          </w:tcPr>
          <w:p w14:paraId="588F8159" w14:textId="77777777" w:rsidR="00606863" w:rsidRPr="00606863" w:rsidRDefault="00606863" w:rsidP="00606863">
            <w:pPr>
              <w:spacing w:line="240" w:lineRule="auto"/>
              <w:jc w:val="right"/>
              <w:rPr>
                <w:rFonts w:eastAsia="Times New Roman" w:cs="Times New Roman"/>
                <w:color w:val="000000"/>
              </w:rPr>
            </w:pPr>
            <w:r w:rsidRPr="00606863">
              <w:rPr>
                <w:rFonts w:eastAsia="Times New Roman" w:cs="Times New Roman"/>
                <w:color w:val="000000"/>
              </w:rPr>
              <w:t>% of models:</w:t>
            </w:r>
          </w:p>
        </w:tc>
        <w:tc>
          <w:tcPr>
            <w:tcW w:w="830" w:type="dxa"/>
            <w:tcBorders>
              <w:top w:val="nil"/>
              <w:left w:val="nil"/>
              <w:bottom w:val="single" w:sz="4" w:space="0" w:color="auto"/>
              <w:right w:val="nil"/>
            </w:tcBorders>
            <w:shd w:val="clear" w:color="auto" w:fill="auto"/>
            <w:noWrap/>
            <w:vAlign w:val="bottom"/>
            <w:hideMark/>
          </w:tcPr>
          <w:p w14:paraId="146210C5"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100%</w:t>
            </w:r>
          </w:p>
        </w:tc>
        <w:tc>
          <w:tcPr>
            <w:tcW w:w="896" w:type="dxa"/>
            <w:tcBorders>
              <w:top w:val="nil"/>
              <w:left w:val="nil"/>
              <w:bottom w:val="single" w:sz="4" w:space="0" w:color="auto"/>
              <w:right w:val="nil"/>
            </w:tcBorders>
            <w:shd w:val="clear" w:color="auto" w:fill="auto"/>
            <w:noWrap/>
            <w:vAlign w:val="bottom"/>
            <w:hideMark/>
          </w:tcPr>
          <w:p w14:paraId="112A1C74"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100%</w:t>
            </w:r>
          </w:p>
        </w:tc>
        <w:tc>
          <w:tcPr>
            <w:tcW w:w="1736" w:type="dxa"/>
            <w:tcBorders>
              <w:top w:val="nil"/>
              <w:left w:val="nil"/>
              <w:bottom w:val="single" w:sz="4" w:space="0" w:color="auto"/>
              <w:right w:val="nil"/>
            </w:tcBorders>
            <w:shd w:val="clear" w:color="auto" w:fill="auto"/>
            <w:noWrap/>
            <w:vAlign w:val="bottom"/>
            <w:hideMark/>
          </w:tcPr>
          <w:p w14:paraId="17923B2D"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45%</w:t>
            </w:r>
          </w:p>
        </w:tc>
        <w:tc>
          <w:tcPr>
            <w:tcW w:w="723" w:type="dxa"/>
            <w:tcBorders>
              <w:top w:val="nil"/>
              <w:left w:val="nil"/>
              <w:bottom w:val="single" w:sz="4" w:space="0" w:color="auto"/>
              <w:right w:val="nil"/>
            </w:tcBorders>
            <w:shd w:val="clear" w:color="auto" w:fill="auto"/>
            <w:noWrap/>
            <w:vAlign w:val="bottom"/>
            <w:hideMark/>
          </w:tcPr>
          <w:p w14:paraId="5FF4E731"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36%</w:t>
            </w:r>
          </w:p>
        </w:tc>
        <w:tc>
          <w:tcPr>
            <w:tcW w:w="1257" w:type="dxa"/>
            <w:tcBorders>
              <w:top w:val="nil"/>
              <w:left w:val="nil"/>
              <w:bottom w:val="single" w:sz="4" w:space="0" w:color="auto"/>
              <w:right w:val="nil"/>
            </w:tcBorders>
            <w:shd w:val="clear" w:color="auto" w:fill="auto"/>
            <w:noWrap/>
            <w:vAlign w:val="bottom"/>
            <w:hideMark/>
          </w:tcPr>
          <w:p w14:paraId="51562555"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86%</w:t>
            </w:r>
          </w:p>
        </w:tc>
        <w:tc>
          <w:tcPr>
            <w:tcW w:w="1030" w:type="dxa"/>
            <w:tcBorders>
              <w:top w:val="nil"/>
              <w:left w:val="nil"/>
              <w:bottom w:val="single" w:sz="4" w:space="0" w:color="auto"/>
              <w:right w:val="nil"/>
            </w:tcBorders>
            <w:shd w:val="clear" w:color="auto" w:fill="auto"/>
            <w:noWrap/>
            <w:vAlign w:val="bottom"/>
            <w:hideMark/>
          </w:tcPr>
          <w:p w14:paraId="70E3023F"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100%</w:t>
            </w:r>
          </w:p>
        </w:tc>
        <w:tc>
          <w:tcPr>
            <w:tcW w:w="1083" w:type="dxa"/>
            <w:tcBorders>
              <w:top w:val="nil"/>
              <w:left w:val="nil"/>
              <w:bottom w:val="single" w:sz="4" w:space="0" w:color="auto"/>
              <w:right w:val="nil"/>
            </w:tcBorders>
            <w:shd w:val="clear" w:color="auto" w:fill="auto"/>
            <w:noWrap/>
            <w:vAlign w:val="bottom"/>
            <w:hideMark/>
          </w:tcPr>
          <w:p w14:paraId="4FDA18F5"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 </w:t>
            </w:r>
          </w:p>
        </w:tc>
        <w:tc>
          <w:tcPr>
            <w:tcW w:w="456" w:type="dxa"/>
            <w:tcBorders>
              <w:top w:val="nil"/>
              <w:left w:val="nil"/>
              <w:bottom w:val="single" w:sz="4" w:space="0" w:color="auto"/>
              <w:right w:val="nil"/>
            </w:tcBorders>
            <w:shd w:val="clear" w:color="auto" w:fill="auto"/>
            <w:noWrap/>
            <w:vAlign w:val="bottom"/>
            <w:hideMark/>
          </w:tcPr>
          <w:p w14:paraId="7CFC4265"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 </w:t>
            </w:r>
          </w:p>
        </w:tc>
        <w:tc>
          <w:tcPr>
            <w:tcW w:w="876" w:type="dxa"/>
            <w:tcBorders>
              <w:top w:val="nil"/>
              <w:left w:val="nil"/>
              <w:bottom w:val="single" w:sz="4" w:space="0" w:color="auto"/>
              <w:right w:val="nil"/>
            </w:tcBorders>
            <w:shd w:val="clear" w:color="auto" w:fill="auto"/>
            <w:noWrap/>
            <w:vAlign w:val="bottom"/>
            <w:hideMark/>
          </w:tcPr>
          <w:p w14:paraId="748C2342"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 </w:t>
            </w:r>
          </w:p>
        </w:tc>
        <w:tc>
          <w:tcPr>
            <w:tcW w:w="516" w:type="dxa"/>
            <w:tcBorders>
              <w:top w:val="nil"/>
              <w:left w:val="nil"/>
              <w:bottom w:val="single" w:sz="4" w:space="0" w:color="auto"/>
              <w:right w:val="nil"/>
            </w:tcBorders>
            <w:shd w:val="clear" w:color="auto" w:fill="auto"/>
            <w:noWrap/>
            <w:vAlign w:val="bottom"/>
            <w:hideMark/>
          </w:tcPr>
          <w:p w14:paraId="3F31A3DF"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 </w:t>
            </w:r>
          </w:p>
        </w:tc>
        <w:tc>
          <w:tcPr>
            <w:tcW w:w="923" w:type="dxa"/>
            <w:tcBorders>
              <w:top w:val="nil"/>
              <w:left w:val="nil"/>
              <w:bottom w:val="single" w:sz="4" w:space="0" w:color="auto"/>
              <w:right w:val="nil"/>
            </w:tcBorders>
            <w:shd w:val="clear" w:color="auto" w:fill="auto"/>
            <w:noWrap/>
            <w:vAlign w:val="bottom"/>
            <w:hideMark/>
          </w:tcPr>
          <w:p w14:paraId="6E687674" w14:textId="77777777" w:rsidR="00606863" w:rsidRPr="00606863" w:rsidRDefault="00606863" w:rsidP="00606863">
            <w:pPr>
              <w:spacing w:line="240" w:lineRule="auto"/>
              <w:jc w:val="center"/>
              <w:rPr>
                <w:rFonts w:eastAsia="Times New Roman" w:cs="Times New Roman"/>
                <w:color w:val="000000"/>
              </w:rPr>
            </w:pPr>
            <w:r w:rsidRPr="00606863">
              <w:rPr>
                <w:rFonts w:eastAsia="Times New Roman" w:cs="Times New Roman"/>
                <w:color w:val="000000"/>
              </w:rPr>
              <w:t> </w:t>
            </w:r>
          </w:p>
        </w:tc>
      </w:tr>
    </w:tbl>
    <w:p w14:paraId="4F25F50F" w14:textId="77777777" w:rsidR="00311FBC" w:rsidRPr="00421601" w:rsidRDefault="007D1CC1" w:rsidP="00421601">
      <w:pPr>
        <w:pStyle w:val="References"/>
        <w:rPr>
          <w:noProof w:val="0"/>
        </w:rPr>
      </w:pPr>
      <w:proofErr w:type="gramStart"/>
      <w:r>
        <w:rPr>
          <w:rStyle w:val="Heading1Char"/>
          <w:noProof w:val="0"/>
        </w:rPr>
        <w:lastRenderedPageBreak/>
        <w:t>Table C</w:t>
      </w:r>
      <w:r w:rsidR="00311FBC" w:rsidRPr="00421601">
        <w:rPr>
          <w:rStyle w:val="Heading1Char"/>
          <w:noProof w:val="0"/>
        </w:rPr>
        <w:t>2.</w:t>
      </w:r>
      <w:proofErr w:type="gramEnd"/>
      <w:r w:rsidR="00311FBC" w:rsidRPr="00421601">
        <w:rPr>
          <w:noProof w:val="0"/>
        </w:rPr>
        <w:t xml:space="preserve"> </w:t>
      </w:r>
      <w:proofErr w:type="gramStart"/>
      <w:r w:rsidR="00311FBC" w:rsidRPr="00421601">
        <w:rPr>
          <w:noProof w:val="0"/>
        </w:rPr>
        <w:t>Stream signature model comparison for food web (stable isotope) effect.</w:t>
      </w:r>
      <w:proofErr w:type="gramEnd"/>
      <w:r w:rsidR="00311FBC" w:rsidRPr="00421601">
        <w:rPr>
          <w:noProof w:val="0"/>
        </w:rPr>
        <w:t xml:space="preserve"> Asterisk (*) and plus (+) symbols indicate factors added to both the model slope and interce</w:t>
      </w:r>
      <w:r w:rsidR="00B807FD" w:rsidRPr="00421601">
        <w:rPr>
          <w:noProof w:val="0"/>
        </w:rPr>
        <w:t>pt or to the intercept only, re</w:t>
      </w:r>
      <w:r w:rsidR="00311FBC" w:rsidRPr="00421601">
        <w:rPr>
          <w:noProof w:val="0"/>
        </w:rPr>
        <w:t>s</w:t>
      </w:r>
      <w:r w:rsidR="00B807FD" w:rsidRPr="00421601">
        <w:rPr>
          <w:noProof w:val="0"/>
        </w:rPr>
        <w:t>p</w:t>
      </w:r>
      <w:r w:rsidR="00311FBC" w:rsidRPr="00421601">
        <w:rPr>
          <w:noProof w:val="0"/>
        </w:rPr>
        <w:t>ectively.</w:t>
      </w:r>
    </w:p>
    <w:tbl>
      <w:tblPr>
        <w:tblW w:w="12877" w:type="dxa"/>
        <w:tblInd w:w="93" w:type="dxa"/>
        <w:tblLook w:val="04A0" w:firstRow="1" w:lastRow="0" w:firstColumn="1" w:lastColumn="0" w:noHBand="0" w:noVBand="1"/>
      </w:tblPr>
      <w:tblGrid>
        <w:gridCol w:w="1616"/>
        <w:gridCol w:w="879"/>
        <w:gridCol w:w="896"/>
        <w:gridCol w:w="1736"/>
        <w:gridCol w:w="852"/>
        <w:gridCol w:w="1420"/>
        <w:gridCol w:w="1030"/>
        <w:gridCol w:w="1083"/>
        <w:gridCol w:w="783"/>
        <w:gridCol w:w="860"/>
        <w:gridCol w:w="799"/>
        <w:gridCol w:w="923"/>
      </w:tblGrid>
      <w:tr w:rsidR="003F77B0" w:rsidRPr="003F77B0" w14:paraId="35BA211C" w14:textId="77777777" w:rsidTr="00606863">
        <w:trPr>
          <w:trHeight w:val="378"/>
        </w:trPr>
        <w:tc>
          <w:tcPr>
            <w:tcW w:w="1616" w:type="dxa"/>
            <w:tcBorders>
              <w:top w:val="double" w:sz="6" w:space="0" w:color="auto"/>
              <w:left w:val="nil"/>
              <w:bottom w:val="single" w:sz="4" w:space="0" w:color="auto"/>
              <w:right w:val="nil"/>
            </w:tcBorders>
            <w:shd w:val="clear" w:color="auto" w:fill="auto"/>
            <w:vAlign w:val="bottom"/>
            <w:hideMark/>
          </w:tcPr>
          <w:p w14:paraId="7E3727FF"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Model</w:t>
            </w:r>
          </w:p>
        </w:tc>
        <w:tc>
          <w:tcPr>
            <w:tcW w:w="879" w:type="dxa"/>
            <w:tcBorders>
              <w:top w:val="double" w:sz="6" w:space="0" w:color="auto"/>
              <w:left w:val="nil"/>
              <w:bottom w:val="single" w:sz="4" w:space="0" w:color="auto"/>
              <w:right w:val="nil"/>
            </w:tcBorders>
            <w:shd w:val="clear" w:color="auto" w:fill="auto"/>
            <w:vAlign w:val="bottom"/>
            <w:hideMark/>
          </w:tcPr>
          <w:p w14:paraId="250662E4" w14:textId="77777777" w:rsidR="003F77B0" w:rsidRPr="003F77B0" w:rsidRDefault="00606863" w:rsidP="003F77B0">
            <w:pPr>
              <w:spacing w:line="240" w:lineRule="auto"/>
              <w:jc w:val="center"/>
              <w:rPr>
                <w:rFonts w:eastAsia="Times New Roman" w:cs="Times New Roman"/>
                <w:color w:val="000000"/>
              </w:rPr>
            </w:pPr>
            <w:r>
              <w:rPr>
                <w:rFonts w:eastAsia="Times New Roman" w:cs="Times New Roman"/>
                <w:color w:val="000000"/>
              </w:rPr>
              <w:t>Study</w:t>
            </w:r>
            <w:r w:rsidR="003F77B0" w:rsidRPr="003F77B0">
              <w:rPr>
                <w:rFonts w:eastAsia="Times New Roman" w:cs="Times New Roman"/>
                <w:color w:val="000000"/>
              </w:rPr>
              <w:t xml:space="preserve"> region</w:t>
            </w:r>
          </w:p>
        </w:tc>
        <w:tc>
          <w:tcPr>
            <w:tcW w:w="896" w:type="dxa"/>
            <w:tcBorders>
              <w:top w:val="double" w:sz="6" w:space="0" w:color="auto"/>
              <w:left w:val="nil"/>
              <w:bottom w:val="single" w:sz="4" w:space="0" w:color="auto"/>
              <w:right w:val="nil"/>
            </w:tcBorders>
            <w:shd w:val="clear" w:color="auto" w:fill="auto"/>
            <w:vAlign w:val="bottom"/>
            <w:hideMark/>
          </w:tcPr>
          <w:p w14:paraId="010C850C"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Stream order</w:t>
            </w:r>
          </w:p>
        </w:tc>
        <w:tc>
          <w:tcPr>
            <w:tcW w:w="1736" w:type="dxa"/>
            <w:tcBorders>
              <w:top w:val="double" w:sz="6" w:space="0" w:color="auto"/>
              <w:left w:val="nil"/>
              <w:bottom w:val="single" w:sz="4" w:space="0" w:color="auto"/>
              <w:right w:val="nil"/>
            </w:tcBorders>
            <w:shd w:val="clear" w:color="auto" w:fill="auto"/>
            <w:vAlign w:val="bottom"/>
            <w:hideMark/>
          </w:tcPr>
          <w:p w14:paraId="5858C405"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Channel geomorphology</w:t>
            </w:r>
          </w:p>
        </w:tc>
        <w:tc>
          <w:tcPr>
            <w:tcW w:w="852" w:type="dxa"/>
            <w:tcBorders>
              <w:top w:val="double" w:sz="6" w:space="0" w:color="auto"/>
              <w:left w:val="nil"/>
              <w:bottom w:val="single" w:sz="4" w:space="0" w:color="auto"/>
              <w:right w:val="nil"/>
            </w:tcBorders>
            <w:shd w:val="clear" w:color="auto" w:fill="auto"/>
            <w:vAlign w:val="bottom"/>
            <w:hideMark/>
          </w:tcPr>
          <w:p w14:paraId="6064E987"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Bank type</w:t>
            </w:r>
          </w:p>
        </w:tc>
        <w:tc>
          <w:tcPr>
            <w:tcW w:w="1420" w:type="dxa"/>
            <w:tcBorders>
              <w:top w:val="double" w:sz="6" w:space="0" w:color="auto"/>
              <w:left w:val="nil"/>
              <w:bottom w:val="single" w:sz="4" w:space="0" w:color="auto"/>
              <w:right w:val="nil"/>
            </w:tcBorders>
            <w:shd w:val="clear" w:color="auto" w:fill="auto"/>
            <w:vAlign w:val="bottom"/>
            <w:hideMark/>
          </w:tcPr>
          <w:p w14:paraId="1A5FD30F"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Floodplain vegetation</w:t>
            </w:r>
          </w:p>
        </w:tc>
        <w:tc>
          <w:tcPr>
            <w:tcW w:w="1030" w:type="dxa"/>
            <w:tcBorders>
              <w:top w:val="double" w:sz="6" w:space="0" w:color="auto"/>
              <w:left w:val="nil"/>
              <w:bottom w:val="single" w:sz="4" w:space="0" w:color="auto"/>
              <w:right w:val="nil"/>
            </w:tcBorders>
            <w:shd w:val="clear" w:color="auto" w:fill="auto"/>
            <w:vAlign w:val="bottom"/>
            <w:hideMark/>
          </w:tcPr>
          <w:p w14:paraId="6930B951"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Predator group</w:t>
            </w:r>
          </w:p>
        </w:tc>
        <w:tc>
          <w:tcPr>
            <w:tcW w:w="1083" w:type="dxa"/>
            <w:tcBorders>
              <w:top w:val="double" w:sz="6" w:space="0" w:color="auto"/>
              <w:left w:val="nil"/>
              <w:bottom w:val="single" w:sz="4" w:space="0" w:color="auto"/>
              <w:right w:val="nil"/>
            </w:tcBorders>
            <w:shd w:val="clear" w:color="auto" w:fill="auto"/>
            <w:vAlign w:val="bottom"/>
            <w:hideMark/>
          </w:tcPr>
          <w:p w14:paraId="0D425496"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Adjusted R</w:t>
            </w:r>
            <w:r w:rsidRPr="003F77B0">
              <w:rPr>
                <w:rFonts w:eastAsia="Times New Roman" w:cs="Times New Roman"/>
                <w:color w:val="000000"/>
                <w:vertAlign w:val="superscript"/>
              </w:rPr>
              <w:t>2</w:t>
            </w:r>
          </w:p>
        </w:tc>
        <w:tc>
          <w:tcPr>
            <w:tcW w:w="783" w:type="dxa"/>
            <w:tcBorders>
              <w:top w:val="double" w:sz="6" w:space="0" w:color="auto"/>
              <w:left w:val="nil"/>
              <w:bottom w:val="single" w:sz="4" w:space="0" w:color="auto"/>
              <w:right w:val="nil"/>
            </w:tcBorders>
            <w:shd w:val="clear" w:color="auto" w:fill="auto"/>
            <w:vAlign w:val="bottom"/>
            <w:hideMark/>
          </w:tcPr>
          <w:p w14:paraId="44B3B125" w14:textId="77777777" w:rsidR="003F77B0" w:rsidRPr="003F77B0" w:rsidRDefault="003F77B0" w:rsidP="003F77B0">
            <w:pPr>
              <w:spacing w:line="240" w:lineRule="auto"/>
              <w:jc w:val="center"/>
              <w:rPr>
                <w:rFonts w:eastAsia="Times New Roman" w:cs="Times New Roman"/>
                <w:color w:val="000000"/>
              </w:rPr>
            </w:pPr>
            <w:proofErr w:type="spellStart"/>
            <w:r w:rsidRPr="003F77B0">
              <w:rPr>
                <w:rFonts w:eastAsia="Times New Roman" w:cs="Times New Roman"/>
                <w:color w:val="000000"/>
              </w:rPr>
              <w:t>df</w:t>
            </w:r>
            <w:proofErr w:type="spellEnd"/>
          </w:p>
        </w:tc>
        <w:tc>
          <w:tcPr>
            <w:tcW w:w="860" w:type="dxa"/>
            <w:tcBorders>
              <w:top w:val="double" w:sz="6" w:space="0" w:color="auto"/>
              <w:left w:val="nil"/>
              <w:bottom w:val="single" w:sz="4" w:space="0" w:color="auto"/>
              <w:right w:val="nil"/>
            </w:tcBorders>
            <w:shd w:val="clear" w:color="auto" w:fill="auto"/>
            <w:vAlign w:val="bottom"/>
            <w:hideMark/>
          </w:tcPr>
          <w:p w14:paraId="3C9FAA30" w14:textId="77777777" w:rsidR="003F77B0" w:rsidRPr="003F77B0" w:rsidRDefault="003F77B0" w:rsidP="003F77B0">
            <w:pPr>
              <w:spacing w:line="240" w:lineRule="auto"/>
              <w:jc w:val="center"/>
              <w:rPr>
                <w:rFonts w:eastAsia="Times New Roman" w:cs="Times New Roman"/>
                <w:color w:val="000000"/>
              </w:rPr>
            </w:pPr>
            <w:proofErr w:type="spellStart"/>
            <w:r w:rsidRPr="003F77B0">
              <w:rPr>
                <w:rFonts w:eastAsia="Times New Roman" w:cs="Times New Roman"/>
                <w:color w:val="000000"/>
              </w:rPr>
              <w:t>AICc</w:t>
            </w:r>
            <w:proofErr w:type="spellEnd"/>
          </w:p>
        </w:tc>
        <w:tc>
          <w:tcPr>
            <w:tcW w:w="799" w:type="dxa"/>
            <w:tcBorders>
              <w:top w:val="double" w:sz="6" w:space="0" w:color="auto"/>
              <w:left w:val="nil"/>
              <w:bottom w:val="single" w:sz="4" w:space="0" w:color="auto"/>
              <w:right w:val="nil"/>
            </w:tcBorders>
            <w:shd w:val="clear" w:color="auto" w:fill="auto"/>
            <w:vAlign w:val="bottom"/>
            <w:hideMark/>
          </w:tcPr>
          <w:p w14:paraId="5450D3CB" w14:textId="77777777" w:rsidR="003F77B0" w:rsidRPr="003F77B0" w:rsidRDefault="003F77B0" w:rsidP="003F77B0">
            <w:pPr>
              <w:spacing w:line="240" w:lineRule="auto"/>
              <w:jc w:val="center"/>
              <w:rPr>
                <w:rFonts w:eastAsia="Times New Roman" w:cs="Times New Roman"/>
                <w:color w:val="000000"/>
              </w:rPr>
            </w:pPr>
            <w:r w:rsidRPr="003F77B0">
              <w:rPr>
                <w:rFonts w:ascii="Symbol" w:eastAsia="Times New Roman" w:hAnsi="Symbol" w:cs="Times New Roman"/>
                <w:color w:val="000000"/>
              </w:rPr>
              <w:t></w:t>
            </w:r>
            <w:proofErr w:type="spellStart"/>
            <w:r w:rsidRPr="003F77B0">
              <w:rPr>
                <w:rFonts w:eastAsia="Times New Roman" w:cs="Times New Roman"/>
                <w:color w:val="000000"/>
                <w:vertAlign w:val="subscript"/>
              </w:rPr>
              <w:t>i</w:t>
            </w:r>
            <w:proofErr w:type="spellEnd"/>
          </w:p>
        </w:tc>
        <w:tc>
          <w:tcPr>
            <w:tcW w:w="923" w:type="dxa"/>
            <w:tcBorders>
              <w:top w:val="double" w:sz="6" w:space="0" w:color="auto"/>
              <w:left w:val="nil"/>
              <w:bottom w:val="single" w:sz="4" w:space="0" w:color="auto"/>
              <w:right w:val="nil"/>
            </w:tcBorders>
            <w:shd w:val="clear" w:color="auto" w:fill="auto"/>
            <w:vAlign w:val="bottom"/>
            <w:hideMark/>
          </w:tcPr>
          <w:p w14:paraId="3BDA0337"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Weight</w:t>
            </w:r>
          </w:p>
        </w:tc>
      </w:tr>
      <w:tr w:rsidR="003F77B0" w:rsidRPr="003F77B0" w14:paraId="4C914611" w14:textId="77777777" w:rsidTr="00606863">
        <w:trPr>
          <w:trHeight w:val="315"/>
        </w:trPr>
        <w:tc>
          <w:tcPr>
            <w:tcW w:w="1616" w:type="dxa"/>
            <w:tcBorders>
              <w:top w:val="nil"/>
              <w:left w:val="nil"/>
              <w:bottom w:val="nil"/>
              <w:right w:val="nil"/>
            </w:tcBorders>
            <w:shd w:val="clear" w:color="auto" w:fill="auto"/>
            <w:noWrap/>
            <w:vAlign w:val="bottom"/>
            <w:hideMark/>
          </w:tcPr>
          <w:p w14:paraId="4094F7A1"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1</w:t>
            </w:r>
          </w:p>
        </w:tc>
        <w:tc>
          <w:tcPr>
            <w:tcW w:w="879" w:type="dxa"/>
            <w:tcBorders>
              <w:top w:val="nil"/>
              <w:left w:val="nil"/>
              <w:bottom w:val="nil"/>
              <w:right w:val="nil"/>
            </w:tcBorders>
            <w:shd w:val="clear" w:color="auto" w:fill="auto"/>
            <w:noWrap/>
            <w:vAlign w:val="bottom"/>
            <w:hideMark/>
          </w:tcPr>
          <w:p w14:paraId="2DECA7C4" w14:textId="77777777" w:rsidR="003F77B0" w:rsidRPr="003F77B0" w:rsidRDefault="003F77B0" w:rsidP="003F77B0">
            <w:pPr>
              <w:spacing w:line="240" w:lineRule="auto"/>
              <w:jc w:val="center"/>
              <w:rPr>
                <w:rFonts w:eastAsia="Times New Roman" w:cs="Times New Roman"/>
                <w:color w:val="000000"/>
              </w:rPr>
            </w:pPr>
          </w:p>
        </w:tc>
        <w:tc>
          <w:tcPr>
            <w:tcW w:w="896" w:type="dxa"/>
            <w:tcBorders>
              <w:top w:val="nil"/>
              <w:left w:val="nil"/>
              <w:bottom w:val="nil"/>
              <w:right w:val="nil"/>
            </w:tcBorders>
            <w:shd w:val="clear" w:color="auto" w:fill="auto"/>
            <w:noWrap/>
            <w:vAlign w:val="bottom"/>
            <w:hideMark/>
          </w:tcPr>
          <w:p w14:paraId="6AECE098" w14:textId="77777777" w:rsidR="003F77B0" w:rsidRPr="003F77B0" w:rsidRDefault="003F77B0" w:rsidP="003F77B0">
            <w:pPr>
              <w:spacing w:line="240" w:lineRule="auto"/>
              <w:jc w:val="center"/>
              <w:rPr>
                <w:rFonts w:eastAsia="Times New Roman" w:cs="Times New Roman"/>
                <w:color w:val="000000"/>
              </w:rPr>
            </w:pPr>
          </w:p>
        </w:tc>
        <w:tc>
          <w:tcPr>
            <w:tcW w:w="1736" w:type="dxa"/>
            <w:tcBorders>
              <w:top w:val="nil"/>
              <w:left w:val="nil"/>
              <w:bottom w:val="nil"/>
              <w:right w:val="nil"/>
            </w:tcBorders>
            <w:shd w:val="clear" w:color="auto" w:fill="auto"/>
            <w:noWrap/>
            <w:vAlign w:val="bottom"/>
            <w:hideMark/>
          </w:tcPr>
          <w:p w14:paraId="1C71119F" w14:textId="77777777" w:rsidR="003F77B0" w:rsidRPr="003F77B0" w:rsidRDefault="003F77B0" w:rsidP="003F77B0">
            <w:pPr>
              <w:spacing w:line="240" w:lineRule="auto"/>
              <w:jc w:val="center"/>
              <w:rPr>
                <w:rFonts w:eastAsia="Times New Roman" w:cs="Times New Roman"/>
                <w:color w:val="000000"/>
              </w:rPr>
            </w:pPr>
          </w:p>
        </w:tc>
        <w:tc>
          <w:tcPr>
            <w:tcW w:w="852" w:type="dxa"/>
            <w:tcBorders>
              <w:top w:val="nil"/>
              <w:left w:val="nil"/>
              <w:bottom w:val="nil"/>
              <w:right w:val="nil"/>
            </w:tcBorders>
            <w:shd w:val="clear" w:color="auto" w:fill="auto"/>
            <w:noWrap/>
            <w:vAlign w:val="bottom"/>
            <w:hideMark/>
          </w:tcPr>
          <w:p w14:paraId="38BDB18A" w14:textId="77777777" w:rsidR="003F77B0" w:rsidRPr="003F77B0" w:rsidRDefault="003F77B0" w:rsidP="003F77B0">
            <w:pPr>
              <w:spacing w:line="240" w:lineRule="auto"/>
              <w:jc w:val="center"/>
              <w:rPr>
                <w:rFonts w:eastAsia="Times New Roman" w:cs="Times New Roman"/>
                <w:color w:val="000000"/>
              </w:rPr>
            </w:pPr>
          </w:p>
        </w:tc>
        <w:tc>
          <w:tcPr>
            <w:tcW w:w="1420" w:type="dxa"/>
            <w:tcBorders>
              <w:top w:val="nil"/>
              <w:left w:val="nil"/>
              <w:bottom w:val="nil"/>
              <w:right w:val="nil"/>
            </w:tcBorders>
            <w:shd w:val="clear" w:color="auto" w:fill="auto"/>
            <w:noWrap/>
            <w:vAlign w:val="bottom"/>
            <w:hideMark/>
          </w:tcPr>
          <w:p w14:paraId="6050DE7C"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197435B5" w14:textId="77777777" w:rsidR="003F77B0" w:rsidRPr="003F77B0" w:rsidRDefault="003F77B0" w:rsidP="003F77B0">
            <w:pPr>
              <w:spacing w:line="240" w:lineRule="auto"/>
              <w:jc w:val="center"/>
              <w:rPr>
                <w:rFonts w:eastAsia="Times New Roman" w:cs="Times New Roman"/>
                <w:color w:val="000000"/>
              </w:rPr>
            </w:pPr>
          </w:p>
        </w:tc>
        <w:tc>
          <w:tcPr>
            <w:tcW w:w="1083" w:type="dxa"/>
            <w:tcBorders>
              <w:top w:val="nil"/>
              <w:left w:val="nil"/>
              <w:bottom w:val="nil"/>
              <w:right w:val="nil"/>
            </w:tcBorders>
            <w:shd w:val="clear" w:color="auto" w:fill="auto"/>
            <w:noWrap/>
            <w:vAlign w:val="bottom"/>
            <w:hideMark/>
          </w:tcPr>
          <w:p w14:paraId="1A3D217F"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0.3128</w:t>
            </w:r>
          </w:p>
        </w:tc>
        <w:tc>
          <w:tcPr>
            <w:tcW w:w="783" w:type="dxa"/>
            <w:tcBorders>
              <w:top w:val="nil"/>
              <w:left w:val="nil"/>
              <w:bottom w:val="nil"/>
              <w:right w:val="nil"/>
            </w:tcBorders>
            <w:shd w:val="clear" w:color="auto" w:fill="auto"/>
            <w:noWrap/>
            <w:vAlign w:val="bottom"/>
            <w:hideMark/>
          </w:tcPr>
          <w:p w14:paraId="363AB637"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6</w:t>
            </w:r>
          </w:p>
        </w:tc>
        <w:tc>
          <w:tcPr>
            <w:tcW w:w="860" w:type="dxa"/>
            <w:tcBorders>
              <w:top w:val="nil"/>
              <w:left w:val="nil"/>
              <w:bottom w:val="nil"/>
              <w:right w:val="nil"/>
            </w:tcBorders>
            <w:shd w:val="clear" w:color="auto" w:fill="auto"/>
            <w:noWrap/>
            <w:vAlign w:val="bottom"/>
            <w:hideMark/>
          </w:tcPr>
          <w:p w14:paraId="056D34D9"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716.4</w:t>
            </w:r>
          </w:p>
        </w:tc>
        <w:tc>
          <w:tcPr>
            <w:tcW w:w="799" w:type="dxa"/>
            <w:tcBorders>
              <w:top w:val="nil"/>
              <w:left w:val="nil"/>
              <w:bottom w:val="nil"/>
              <w:right w:val="nil"/>
            </w:tcBorders>
            <w:shd w:val="clear" w:color="auto" w:fill="auto"/>
            <w:noWrap/>
            <w:vAlign w:val="bottom"/>
            <w:hideMark/>
          </w:tcPr>
          <w:p w14:paraId="49912CA4"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0.0</w:t>
            </w:r>
          </w:p>
        </w:tc>
        <w:tc>
          <w:tcPr>
            <w:tcW w:w="923" w:type="dxa"/>
            <w:tcBorders>
              <w:top w:val="nil"/>
              <w:left w:val="nil"/>
              <w:bottom w:val="nil"/>
              <w:right w:val="nil"/>
            </w:tcBorders>
            <w:shd w:val="clear" w:color="auto" w:fill="auto"/>
            <w:noWrap/>
            <w:vAlign w:val="bottom"/>
            <w:hideMark/>
          </w:tcPr>
          <w:p w14:paraId="616A782D"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0.136</w:t>
            </w:r>
          </w:p>
        </w:tc>
      </w:tr>
      <w:tr w:rsidR="003F77B0" w:rsidRPr="003F77B0" w14:paraId="29F51B2C" w14:textId="77777777" w:rsidTr="00606863">
        <w:trPr>
          <w:trHeight w:val="315"/>
        </w:trPr>
        <w:tc>
          <w:tcPr>
            <w:tcW w:w="1616" w:type="dxa"/>
            <w:tcBorders>
              <w:top w:val="nil"/>
              <w:left w:val="nil"/>
              <w:bottom w:val="nil"/>
              <w:right w:val="nil"/>
            </w:tcBorders>
            <w:shd w:val="clear" w:color="auto" w:fill="auto"/>
            <w:noWrap/>
            <w:vAlign w:val="bottom"/>
            <w:hideMark/>
          </w:tcPr>
          <w:p w14:paraId="7C39CD58"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2</w:t>
            </w:r>
          </w:p>
        </w:tc>
        <w:tc>
          <w:tcPr>
            <w:tcW w:w="879" w:type="dxa"/>
            <w:tcBorders>
              <w:top w:val="nil"/>
              <w:left w:val="nil"/>
              <w:bottom w:val="nil"/>
              <w:right w:val="nil"/>
            </w:tcBorders>
            <w:shd w:val="clear" w:color="auto" w:fill="auto"/>
            <w:noWrap/>
            <w:vAlign w:val="bottom"/>
            <w:hideMark/>
          </w:tcPr>
          <w:p w14:paraId="50879AA2" w14:textId="77777777" w:rsidR="003F77B0" w:rsidRPr="003F77B0" w:rsidRDefault="003F77B0" w:rsidP="003F77B0">
            <w:pPr>
              <w:spacing w:line="240" w:lineRule="auto"/>
              <w:jc w:val="center"/>
              <w:rPr>
                <w:rFonts w:eastAsia="Times New Roman" w:cs="Times New Roman"/>
                <w:color w:val="000000"/>
              </w:rPr>
            </w:pPr>
          </w:p>
        </w:tc>
        <w:tc>
          <w:tcPr>
            <w:tcW w:w="896" w:type="dxa"/>
            <w:tcBorders>
              <w:top w:val="nil"/>
              <w:left w:val="nil"/>
              <w:bottom w:val="nil"/>
              <w:right w:val="nil"/>
            </w:tcBorders>
            <w:shd w:val="clear" w:color="auto" w:fill="auto"/>
            <w:noWrap/>
            <w:vAlign w:val="bottom"/>
            <w:hideMark/>
          </w:tcPr>
          <w:p w14:paraId="7D4427D1"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3AB87D81" w14:textId="77777777" w:rsidR="003F77B0" w:rsidRPr="003F77B0" w:rsidRDefault="003F77B0" w:rsidP="003F77B0">
            <w:pPr>
              <w:spacing w:line="240" w:lineRule="auto"/>
              <w:jc w:val="center"/>
              <w:rPr>
                <w:rFonts w:eastAsia="Times New Roman" w:cs="Times New Roman"/>
                <w:color w:val="000000"/>
              </w:rPr>
            </w:pPr>
          </w:p>
        </w:tc>
        <w:tc>
          <w:tcPr>
            <w:tcW w:w="852" w:type="dxa"/>
            <w:tcBorders>
              <w:top w:val="nil"/>
              <w:left w:val="nil"/>
              <w:bottom w:val="nil"/>
              <w:right w:val="nil"/>
            </w:tcBorders>
            <w:shd w:val="clear" w:color="auto" w:fill="auto"/>
            <w:noWrap/>
            <w:vAlign w:val="bottom"/>
            <w:hideMark/>
          </w:tcPr>
          <w:p w14:paraId="52B38C03" w14:textId="77777777" w:rsidR="003F77B0" w:rsidRPr="003F77B0" w:rsidRDefault="003F77B0" w:rsidP="003F77B0">
            <w:pPr>
              <w:spacing w:line="240" w:lineRule="auto"/>
              <w:jc w:val="center"/>
              <w:rPr>
                <w:rFonts w:eastAsia="Times New Roman" w:cs="Times New Roman"/>
                <w:color w:val="000000"/>
              </w:rPr>
            </w:pPr>
          </w:p>
        </w:tc>
        <w:tc>
          <w:tcPr>
            <w:tcW w:w="1420" w:type="dxa"/>
            <w:tcBorders>
              <w:top w:val="nil"/>
              <w:left w:val="nil"/>
              <w:bottom w:val="nil"/>
              <w:right w:val="nil"/>
            </w:tcBorders>
            <w:shd w:val="clear" w:color="auto" w:fill="auto"/>
            <w:noWrap/>
            <w:vAlign w:val="bottom"/>
            <w:hideMark/>
          </w:tcPr>
          <w:p w14:paraId="4D0F3A3D" w14:textId="77777777" w:rsidR="003F77B0" w:rsidRPr="003F77B0" w:rsidRDefault="003F77B0" w:rsidP="003F77B0">
            <w:pPr>
              <w:spacing w:line="240" w:lineRule="auto"/>
              <w:jc w:val="center"/>
              <w:rPr>
                <w:rFonts w:eastAsia="Times New Roman" w:cs="Times New Roman"/>
                <w:color w:val="000000"/>
              </w:rPr>
            </w:pPr>
          </w:p>
        </w:tc>
        <w:tc>
          <w:tcPr>
            <w:tcW w:w="1030" w:type="dxa"/>
            <w:tcBorders>
              <w:top w:val="nil"/>
              <w:left w:val="nil"/>
              <w:bottom w:val="nil"/>
              <w:right w:val="nil"/>
            </w:tcBorders>
            <w:shd w:val="clear" w:color="auto" w:fill="auto"/>
            <w:noWrap/>
            <w:vAlign w:val="bottom"/>
            <w:hideMark/>
          </w:tcPr>
          <w:p w14:paraId="5C3A0642" w14:textId="77777777" w:rsidR="003F77B0" w:rsidRPr="003F77B0" w:rsidRDefault="003F77B0" w:rsidP="003F77B0">
            <w:pPr>
              <w:spacing w:line="240" w:lineRule="auto"/>
              <w:jc w:val="center"/>
              <w:rPr>
                <w:rFonts w:eastAsia="Times New Roman" w:cs="Times New Roman"/>
                <w:color w:val="000000"/>
              </w:rPr>
            </w:pPr>
          </w:p>
        </w:tc>
        <w:tc>
          <w:tcPr>
            <w:tcW w:w="1083" w:type="dxa"/>
            <w:tcBorders>
              <w:top w:val="nil"/>
              <w:left w:val="nil"/>
              <w:bottom w:val="nil"/>
              <w:right w:val="nil"/>
            </w:tcBorders>
            <w:shd w:val="clear" w:color="auto" w:fill="auto"/>
            <w:noWrap/>
            <w:vAlign w:val="bottom"/>
            <w:hideMark/>
          </w:tcPr>
          <w:p w14:paraId="390EF27C"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0.3145</w:t>
            </w:r>
          </w:p>
        </w:tc>
        <w:tc>
          <w:tcPr>
            <w:tcW w:w="783" w:type="dxa"/>
            <w:tcBorders>
              <w:top w:val="nil"/>
              <w:left w:val="nil"/>
              <w:bottom w:val="nil"/>
              <w:right w:val="nil"/>
            </w:tcBorders>
            <w:shd w:val="clear" w:color="auto" w:fill="auto"/>
            <w:noWrap/>
            <w:vAlign w:val="bottom"/>
            <w:hideMark/>
          </w:tcPr>
          <w:p w14:paraId="0D795717"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7</w:t>
            </w:r>
          </w:p>
        </w:tc>
        <w:tc>
          <w:tcPr>
            <w:tcW w:w="860" w:type="dxa"/>
            <w:tcBorders>
              <w:top w:val="nil"/>
              <w:left w:val="nil"/>
              <w:bottom w:val="nil"/>
              <w:right w:val="nil"/>
            </w:tcBorders>
            <w:shd w:val="clear" w:color="auto" w:fill="auto"/>
            <w:noWrap/>
            <w:vAlign w:val="bottom"/>
            <w:hideMark/>
          </w:tcPr>
          <w:p w14:paraId="030ED13F"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717.9</w:t>
            </w:r>
          </w:p>
        </w:tc>
        <w:tc>
          <w:tcPr>
            <w:tcW w:w="799" w:type="dxa"/>
            <w:tcBorders>
              <w:top w:val="nil"/>
              <w:left w:val="nil"/>
              <w:bottom w:val="nil"/>
              <w:right w:val="nil"/>
            </w:tcBorders>
            <w:shd w:val="clear" w:color="auto" w:fill="auto"/>
            <w:noWrap/>
            <w:vAlign w:val="bottom"/>
            <w:hideMark/>
          </w:tcPr>
          <w:p w14:paraId="6A7E00BA"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1.5</w:t>
            </w:r>
          </w:p>
        </w:tc>
        <w:tc>
          <w:tcPr>
            <w:tcW w:w="923" w:type="dxa"/>
            <w:tcBorders>
              <w:top w:val="nil"/>
              <w:left w:val="nil"/>
              <w:bottom w:val="nil"/>
              <w:right w:val="nil"/>
            </w:tcBorders>
            <w:shd w:val="clear" w:color="auto" w:fill="auto"/>
            <w:noWrap/>
            <w:vAlign w:val="bottom"/>
            <w:hideMark/>
          </w:tcPr>
          <w:p w14:paraId="7EEECB2B"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0.065</w:t>
            </w:r>
          </w:p>
        </w:tc>
      </w:tr>
      <w:tr w:rsidR="003F77B0" w:rsidRPr="003F77B0" w14:paraId="4F0A169D" w14:textId="77777777" w:rsidTr="00606863">
        <w:trPr>
          <w:trHeight w:val="315"/>
        </w:trPr>
        <w:tc>
          <w:tcPr>
            <w:tcW w:w="1616" w:type="dxa"/>
            <w:tcBorders>
              <w:top w:val="nil"/>
              <w:left w:val="nil"/>
              <w:bottom w:val="nil"/>
              <w:right w:val="nil"/>
            </w:tcBorders>
            <w:shd w:val="clear" w:color="auto" w:fill="auto"/>
            <w:noWrap/>
            <w:vAlign w:val="bottom"/>
            <w:hideMark/>
          </w:tcPr>
          <w:p w14:paraId="3B2025DA"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3</w:t>
            </w:r>
          </w:p>
        </w:tc>
        <w:tc>
          <w:tcPr>
            <w:tcW w:w="879" w:type="dxa"/>
            <w:tcBorders>
              <w:top w:val="nil"/>
              <w:left w:val="nil"/>
              <w:bottom w:val="nil"/>
              <w:right w:val="nil"/>
            </w:tcBorders>
            <w:shd w:val="clear" w:color="auto" w:fill="auto"/>
            <w:noWrap/>
            <w:vAlign w:val="bottom"/>
            <w:hideMark/>
          </w:tcPr>
          <w:p w14:paraId="5B58DEE1"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7B6B50E6" w14:textId="77777777" w:rsidR="003F77B0" w:rsidRPr="003F77B0" w:rsidRDefault="003F77B0" w:rsidP="003F77B0">
            <w:pPr>
              <w:spacing w:line="240" w:lineRule="auto"/>
              <w:jc w:val="center"/>
              <w:rPr>
                <w:rFonts w:eastAsia="Times New Roman" w:cs="Times New Roman"/>
                <w:color w:val="000000"/>
              </w:rPr>
            </w:pPr>
          </w:p>
        </w:tc>
        <w:tc>
          <w:tcPr>
            <w:tcW w:w="1736" w:type="dxa"/>
            <w:tcBorders>
              <w:top w:val="nil"/>
              <w:left w:val="nil"/>
              <w:bottom w:val="nil"/>
              <w:right w:val="nil"/>
            </w:tcBorders>
            <w:shd w:val="clear" w:color="auto" w:fill="auto"/>
            <w:noWrap/>
            <w:vAlign w:val="bottom"/>
            <w:hideMark/>
          </w:tcPr>
          <w:p w14:paraId="5F0B8EB9"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852" w:type="dxa"/>
            <w:tcBorders>
              <w:top w:val="nil"/>
              <w:left w:val="nil"/>
              <w:bottom w:val="nil"/>
              <w:right w:val="nil"/>
            </w:tcBorders>
            <w:shd w:val="clear" w:color="auto" w:fill="auto"/>
            <w:noWrap/>
            <w:vAlign w:val="bottom"/>
            <w:hideMark/>
          </w:tcPr>
          <w:p w14:paraId="596F431F"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1420" w:type="dxa"/>
            <w:tcBorders>
              <w:top w:val="nil"/>
              <w:left w:val="nil"/>
              <w:bottom w:val="nil"/>
              <w:right w:val="nil"/>
            </w:tcBorders>
            <w:shd w:val="clear" w:color="auto" w:fill="auto"/>
            <w:noWrap/>
            <w:vAlign w:val="bottom"/>
            <w:hideMark/>
          </w:tcPr>
          <w:p w14:paraId="1C6ED607"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6315953F" w14:textId="77777777" w:rsidR="003F77B0" w:rsidRPr="003F77B0" w:rsidRDefault="003F77B0" w:rsidP="003F77B0">
            <w:pPr>
              <w:spacing w:line="240" w:lineRule="auto"/>
              <w:jc w:val="center"/>
              <w:rPr>
                <w:rFonts w:eastAsia="Times New Roman" w:cs="Times New Roman"/>
                <w:color w:val="000000"/>
              </w:rPr>
            </w:pPr>
          </w:p>
        </w:tc>
        <w:tc>
          <w:tcPr>
            <w:tcW w:w="1083" w:type="dxa"/>
            <w:tcBorders>
              <w:top w:val="nil"/>
              <w:left w:val="nil"/>
              <w:bottom w:val="nil"/>
              <w:right w:val="nil"/>
            </w:tcBorders>
            <w:shd w:val="clear" w:color="auto" w:fill="auto"/>
            <w:noWrap/>
            <w:vAlign w:val="bottom"/>
            <w:hideMark/>
          </w:tcPr>
          <w:p w14:paraId="4E0B6F66"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0.3714</w:t>
            </w:r>
          </w:p>
        </w:tc>
        <w:tc>
          <w:tcPr>
            <w:tcW w:w="783" w:type="dxa"/>
            <w:tcBorders>
              <w:top w:val="nil"/>
              <w:left w:val="nil"/>
              <w:bottom w:val="nil"/>
              <w:right w:val="nil"/>
            </w:tcBorders>
            <w:shd w:val="clear" w:color="auto" w:fill="auto"/>
            <w:noWrap/>
            <w:vAlign w:val="bottom"/>
            <w:hideMark/>
          </w:tcPr>
          <w:p w14:paraId="27BD69E8"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17</w:t>
            </w:r>
          </w:p>
        </w:tc>
        <w:tc>
          <w:tcPr>
            <w:tcW w:w="860" w:type="dxa"/>
            <w:tcBorders>
              <w:top w:val="nil"/>
              <w:left w:val="nil"/>
              <w:bottom w:val="nil"/>
              <w:right w:val="nil"/>
            </w:tcBorders>
            <w:shd w:val="clear" w:color="auto" w:fill="auto"/>
            <w:noWrap/>
            <w:vAlign w:val="bottom"/>
            <w:hideMark/>
          </w:tcPr>
          <w:p w14:paraId="2894B88F"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718.4</w:t>
            </w:r>
          </w:p>
        </w:tc>
        <w:tc>
          <w:tcPr>
            <w:tcW w:w="799" w:type="dxa"/>
            <w:tcBorders>
              <w:top w:val="nil"/>
              <w:left w:val="nil"/>
              <w:bottom w:val="nil"/>
              <w:right w:val="nil"/>
            </w:tcBorders>
            <w:shd w:val="clear" w:color="auto" w:fill="auto"/>
            <w:noWrap/>
            <w:vAlign w:val="bottom"/>
            <w:hideMark/>
          </w:tcPr>
          <w:p w14:paraId="6C79002B"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2.0</w:t>
            </w:r>
          </w:p>
        </w:tc>
        <w:tc>
          <w:tcPr>
            <w:tcW w:w="923" w:type="dxa"/>
            <w:tcBorders>
              <w:top w:val="nil"/>
              <w:left w:val="nil"/>
              <w:bottom w:val="nil"/>
              <w:right w:val="nil"/>
            </w:tcBorders>
            <w:shd w:val="clear" w:color="auto" w:fill="auto"/>
            <w:noWrap/>
            <w:vAlign w:val="bottom"/>
            <w:hideMark/>
          </w:tcPr>
          <w:p w14:paraId="790850A1"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0.051</w:t>
            </w:r>
          </w:p>
        </w:tc>
      </w:tr>
      <w:tr w:rsidR="003F77B0" w:rsidRPr="003F77B0" w14:paraId="23A9A0DC" w14:textId="77777777" w:rsidTr="00606863">
        <w:trPr>
          <w:trHeight w:val="315"/>
        </w:trPr>
        <w:tc>
          <w:tcPr>
            <w:tcW w:w="1616" w:type="dxa"/>
            <w:tcBorders>
              <w:top w:val="nil"/>
              <w:left w:val="nil"/>
              <w:bottom w:val="nil"/>
              <w:right w:val="nil"/>
            </w:tcBorders>
            <w:shd w:val="clear" w:color="auto" w:fill="auto"/>
            <w:noWrap/>
            <w:vAlign w:val="bottom"/>
            <w:hideMark/>
          </w:tcPr>
          <w:p w14:paraId="5112750D"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4</w:t>
            </w:r>
          </w:p>
        </w:tc>
        <w:tc>
          <w:tcPr>
            <w:tcW w:w="879" w:type="dxa"/>
            <w:tcBorders>
              <w:top w:val="nil"/>
              <w:left w:val="nil"/>
              <w:bottom w:val="nil"/>
              <w:right w:val="nil"/>
            </w:tcBorders>
            <w:shd w:val="clear" w:color="auto" w:fill="auto"/>
            <w:noWrap/>
            <w:vAlign w:val="bottom"/>
            <w:hideMark/>
          </w:tcPr>
          <w:p w14:paraId="4C2162C4"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37D6DA63" w14:textId="77777777" w:rsidR="003F77B0" w:rsidRPr="003F77B0" w:rsidRDefault="003F77B0" w:rsidP="003F77B0">
            <w:pPr>
              <w:spacing w:line="240" w:lineRule="auto"/>
              <w:jc w:val="center"/>
              <w:rPr>
                <w:rFonts w:eastAsia="Times New Roman" w:cs="Times New Roman"/>
                <w:color w:val="000000"/>
              </w:rPr>
            </w:pPr>
          </w:p>
        </w:tc>
        <w:tc>
          <w:tcPr>
            <w:tcW w:w="1736" w:type="dxa"/>
            <w:tcBorders>
              <w:top w:val="nil"/>
              <w:left w:val="nil"/>
              <w:bottom w:val="nil"/>
              <w:right w:val="nil"/>
            </w:tcBorders>
            <w:shd w:val="clear" w:color="auto" w:fill="auto"/>
            <w:noWrap/>
            <w:vAlign w:val="bottom"/>
            <w:hideMark/>
          </w:tcPr>
          <w:p w14:paraId="4884D1FE"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852" w:type="dxa"/>
            <w:tcBorders>
              <w:top w:val="nil"/>
              <w:left w:val="nil"/>
              <w:bottom w:val="nil"/>
              <w:right w:val="nil"/>
            </w:tcBorders>
            <w:shd w:val="clear" w:color="auto" w:fill="auto"/>
            <w:noWrap/>
            <w:vAlign w:val="bottom"/>
            <w:hideMark/>
          </w:tcPr>
          <w:p w14:paraId="2A78E8CC"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1420" w:type="dxa"/>
            <w:tcBorders>
              <w:top w:val="nil"/>
              <w:left w:val="nil"/>
              <w:bottom w:val="nil"/>
              <w:right w:val="nil"/>
            </w:tcBorders>
            <w:shd w:val="clear" w:color="auto" w:fill="auto"/>
            <w:noWrap/>
            <w:vAlign w:val="bottom"/>
            <w:hideMark/>
          </w:tcPr>
          <w:p w14:paraId="7B87A6AF"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1E1279D8" w14:textId="77777777" w:rsidR="003F77B0" w:rsidRPr="003F77B0" w:rsidRDefault="003F77B0" w:rsidP="003F77B0">
            <w:pPr>
              <w:spacing w:line="240" w:lineRule="auto"/>
              <w:jc w:val="center"/>
              <w:rPr>
                <w:rFonts w:eastAsia="Times New Roman" w:cs="Times New Roman"/>
                <w:color w:val="000000"/>
              </w:rPr>
            </w:pPr>
          </w:p>
        </w:tc>
        <w:tc>
          <w:tcPr>
            <w:tcW w:w="1083" w:type="dxa"/>
            <w:tcBorders>
              <w:top w:val="nil"/>
              <w:left w:val="nil"/>
              <w:bottom w:val="nil"/>
              <w:right w:val="nil"/>
            </w:tcBorders>
            <w:shd w:val="clear" w:color="auto" w:fill="auto"/>
            <w:noWrap/>
            <w:vAlign w:val="bottom"/>
            <w:hideMark/>
          </w:tcPr>
          <w:p w14:paraId="45D90718"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0.3537</w:t>
            </w:r>
          </w:p>
        </w:tc>
        <w:tc>
          <w:tcPr>
            <w:tcW w:w="783" w:type="dxa"/>
            <w:tcBorders>
              <w:top w:val="nil"/>
              <w:left w:val="nil"/>
              <w:bottom w:val="nil"/>
              <w:right w:val="nil"/>
            </w:tcBorders>
            <w:shd w:val="clear" w:color="auto" w:fill="auto"/>
            <w:noWrap/>
            <w:vAlign w:val="bottom"/>
            <w:hideMark/>
          </w:tcPr>
          <w:p w14:paraId="31F20354"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14</w:t>
            </w:r>
          </w:p>
        </w:tc>
        <w:tc>
          <w:tcPr>
            <w:tcW w:w="860" w:type="dxa"/>
            <w:tcBorders>
              <w:top w:val="nil"/>
              <w:left w:val="nil"/>
              <w:bottom w:val="nil"/>
              <w:right w:val="nil"/>
            </w:tcBorders>
            <w:shd w:val="clear" w:color="auto" w:fill="auto"/>
            <w:noWrap/>
            <w:vAlign w:val="bottom"/>
            <w:hideMark/>
          </w:tcPr>
          <w:p w14:paraId="2C767EAA"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718.5</w:t>
            </w:r>
          </w:p>
        </w:tc>
        <w:tc>
          <w:tcPr>
            <w:tcW w:w="799" w:type="dxa"/>
            <w:tcBorders>
              <w:top w:val="nil"/>
              <w:left w:val="nil"/>
              <w:bottom w:val="nil"/>
              <w:right w:val="nil"/>
            </w:tcBorders>
            <w:shd w:val="clear" w:color="auto" w:fill="auto"/>
            <w:noWrap/>
            <w:vAlign w:val="bottom"/>
            <w:hideMark/>
          </w:tcPr>
          <w:p w14:paraId="58E60EBB"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2.1</w:t>
            </w:r>
          </w:p>
        </w:tc>
        <w:tc>
          <w:tcPr>
            <w:tcW w:w="923" w:type="dxa"/>
            <w:tcBorders>
              <w:top w:val="nil"/>
              <w:left w:val="nil"/>
              <w:bottom w:val="nil"/>
              <w:right w:val="nil"/>
            </w:tcBorders>
            <w:shd w:val="clear" w:color="auto" w:fill="auto"/>
            <w:noWrap/>
            <w:vAlign w:val="bottom"/>
            <w:hideMark/>
          </w:tcPr>
          <w:p w14:paraId="0CD00702"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0.048</w:t>
            </w:r>
          </w:p>
        </w:tc>
      </w:tr>
      <w:tr w:rsidR="003F77B0" w:rsidRPr="003F77B0" w14:paraId="6E86C9B8" w14:textId="77777777" w:rsidTr="00606863">
        <w:trPr>
          <w:trHeight w:val="315"/>
        </w:trPr>
        <w:tc>
          <w:tcPr>
            <w:tcW w:w="1616" w:type="dxa"/>
            <w:tcBorders>
              <w:top w:val="nil"/>
              <w:left w:val="nil"/>
              <w:bottom w:val="nil"/>
              <w:right w:val="nil"/>
            </w:tcBorders>
            <w:shd w:val="clear" w:color="auto" w:fill="auto"/>
            <w:noWrap/>
            <w:vAlign w:val="bottom"/>
            <w:hideMark/>
          </w:tcPr>
          <w:p w14:paraId="3D8CD630"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5</w:t>
            </w:r>
          </w:p>
        </w:tc>
        <w:tc>
          <w:tcPr>
            <w:tcW w:w="879" w:type="dxa"/>
            <w:tcBorders>
              <w:top w:val="nil"/>
              <w:left w:val="nil"/>
              <w:bottom w:val="nil"/>
              <w:right w:val="nil"/>
            </w:tcBorders>
            <w:shd w:val="clear" w:color="auto" w:fill="auto"/>
            <w:noWrap/>
            <w:vAlign w:val="bottom"/>
            <w:hideMark/>
          </w:tcPr>
          <w:p w14:paraId="5F01C71A"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62401E37" w14:textId="77777777" w:rsidR="003F77B0" w:rsidRPr="003F77B0" w:rsidRDefault="003F77B0" w:rsidP="003F77B0">
            <w:pPr>
              <w:spacing w:line="240" w:lineRule="auto"/>
              <w:jc w:val="center"/>
              <w:rPr>
                <w:rFonts w:eastAsia="Times New Roman" w:cs="Times New Roman"/>
                <w:color w:val="000000"/>
              </w:rPr>
            </w:pPr>
          </w:p>
        </w:tc>
        <w:tc>
          <w:tcPr>
            <w:tcW w:w="1736" w:type="dxa"/>
            <w:tcBorders>
              <w:top w:val="nil"/>
              <w:left w:val="nil"/>
              <w:bottom w:val="nil"/>
              <w:right w:val="nil"/>
            </w:tcBorders>
            <w:shd w:val="clear" w:color="auto" w:fill="auto"/>
            <w:noWrap/>
            <w:vAlign w:val="bottom"/>
            <w:hideMark/>
          </w:tcPr>
          <w:p w14:paraId="50D401CA" w14:textId="77777777" w:rsidR="003F77B0" w:rsidRPr="003F77B0" w:rsidRDefault="003F77B0" w:rsidP="003F77B0">
            <w:pPr>
              <w:spacing w:line="240" w:lineRule="auto"/>
              <w:jc w:val="center"/>
              <w:rPr>
                <w:rFonts w:eastAsia="Times New Roman" w:cs="Times New Roman"/>
                <w:color w:val="000000"/>
              </w:rPr>
            </w:pPr>
          </w:p>
        </w:tc>
        <w:tc>
          <w:tcPr>
            <w:tcW w:w="852" w:type="dxa"/>
            <w:tcBorders>
              <w:top w:val="nil"/>
              <w:left w:val="nil"/>
              <w:bottom w:val="nil"/>
              <w:right w:val="nil"/>
            </w:tcBorders>
            <w:shd w:val="clear" w:color="auto" w:fill="auto"/>
            <w:noWrap/>
            <w:vAlign w:val="bottom"/>
            <w:hideMark/>
          </w:tcPr>
          <w:p w14:paraId="70558C1B" w14:textId="77777777" w:rsidR="003F77B0" w:rsidRPr="003F77B0" w:rsidRDefault="003F77B0" w:rsidP="003F77B0">
            <w:pPr>
              <w:spacing w:line="240" w:lineRule="auto"/>
              <w:jc w:val="center"/>
              <w:rPr>
                <w:rFonts w:eastAsia="Times New Roman" w:cs="Times New Roman"/>
                <w:color w:val="000000"/>
              </w:rPr>
            </w:pPr>
          </w:p>
        </w:tc>
        <w:tc>
          <w:tcPr>
            <w:tcW w:w="1420" w:type="dxa"/>
            <w:tcBorders>
              <w:top w:val="nil"/>
              <w:left w:val="nil"/>
              <w:bottom w:val="nil"/>
              <w:right w:val="nil"/>
            </w:tcBorders>
            <w:shd w:val="clear" w:color="auto" w:fill="auto"/>
            <w:noWrap/>
            <w:vAlign w:val="bottom"/>
            <w:hideMark/>
          </w:tcPr>
          <w:p w14:paraId="1CECCCF7"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437FDB99" w14:textId="77777777" w:rsidR="003F77B0" w:rsidRPr="003F77B0" w:rsidRDefault="003F77B0" w:rsidP="003F77B0">
            <w:pPr>
              <w:spacing w:line="240" w:lineRule="auto"/>
              <w:jc w:val="center"/>
              <w:rPr>
                <w:rFonts w:eastAsia="Times New Roman" w:cs="Times New Roman"/>
                <w:color w:val="000000"/>
              </w:rPr>
            </w:pPr>
          </w:p>
        </w:tc>
        <w:tc>
          <w:tcPr>
            <w:tcW w:w="1083" w:type="dxa"/>
            <w:tcBorders>
              <w:top w:val="nil"/>
              <w:left w:val="nil"/>
              <w:bottom w:val="nil"/>
              <w:right w:val="nil"/>
            </w:tcBorders>
            <w:shd w:val="clear" w:color="auto" w:fill="auto"/>
            <w:noWrap/>
            <w:vAlign w:val="bottom"/>
            <w:hideMark/>
          </w:tcPr>
          <w:p w14:paraId="1B185B72"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0.3245</w:t>
            </w:r>
          </w:p>
        </w:tc>
        <w:tc>
          <w:tcPr>
            <w:tcW w:w="783" w:type="dxa"/>
            <w:tcBorders>
              <w:top w:val="nil"/>
              <w:left w:val="nil"/>
              <w:bottom w:val="nil"/>
              <w:right w:val="nil"/>
            </w:tcBorders>
            <w:shd w:val="clear" w:color="auto" w:fill="auto"/>
            <w:noWrap/>
            <w:vAlign w:val="bottom"/>
            <w:hideMark/>
          </w:tcPr>
          <w:p w14:paraId="1078D63F"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9</w:t>
            </w:r>
          </w:p>
        </w:tc>
        <w:tc>
          <w:tcPr>
            <w:tcW w:w="860" w:type="dxa"/>
            <w:tcBorders>
              <w:top w:val="nil"/>
              <w:left w:val="nil"/>
              <w:bottom w:val="nil"/>
              <w:right w:val="nil"/>
            </w:tcBorders>
            <w:shd w:val="clear" w:color="auto" w:fill="auto"/>
            <w:noWrap/>
            <w:vAlign w:val="bottom"/>
            <w:hideMark/>
          </w:tcPr>
          <w:p w14:paraId="06BFDA59"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718.5</w:t>
            </w:r>
          </w:p>
        </w:tc>
        <w:tc>
          <w:tcPr>
            <w:tcW w:w="799" w:type="dxa"/>
            <w:tcBorders>
              <w:top w:val="nil"/>
              <w:left w:val="nil"/>
              <w:bottom w:val="nil"/>
              <w:right w:val="nil"/>
            </w:tcBorders>
            <w:shd w:val="clear" w:color="auto" w:fill="auto"/>
            <w:noWrap/>
            <w:vAlign w:val="bottom"/>
            <w:hideMark/>
          </w:tcPr>
          <w:p w14:paraId="0928494C"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2.1</w:t>
            </w:r>
          </w:p>
        </w:tc>
        <w:tc>
          <w:tcPr>
            <w:tcW w:w="923" w:type="dxa"/>
            <w:tcBorders>
              <w:top w:val="nil"/>
              <w:left w:val="nil"/>
              <w:bottom w:val="nil"/>
              <w:right w:val="nil"/>
            </w:tcBorders>
            <w:shd w:val="clear" w:color="auto" w:fill="auto"/>
            <w:noWrap/>
            <w:vAlign w:val="bottom"/>
            <w:hideMark/>
          </w:tcPr>
          <w:p w14:paraId="6990AE97"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0.048</w:t>
            </w:r>
          </w:p>
        </w:tc>
      </w:tr>
      <w:tr w:rsidR="003F77B0" w:rsidRPr="003F77B0" w14:paraId="705BA251" w14:textId="77777777" w:rsidTr="00606863">
        <w:trPr>
          <w:trHeight w:val="315"/>
        </w:trPr>
        <w:tc>
          <w:tcPr>
            <w:tcW w:w="1616" w:type="dxa"/>
            <w:tcBorders>
              <w:top w:val="nil"/>
              <w:left w:val="nil"/>
              <w:bottom w:val="nil"/>
              <w:right w:val="nil"/>
            </w:tcBorders>
            <w:shd w:val="clear" w:color="auto" w:fill="auto"/>
            <w:noWrap/>
            <w:vAlign w:val="bottom"/>
            <w:hideMark/>
          </w:tcPr>
          <w:p w14:paraId="43F58324"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6</w:t>
            </w:r>
          </w:p>
        </w:tc>
        <w:tc>
          <w:tcPr>
            <w:tcW w:w="879" w:type="dxa"/>
            <w:tcBorders>
              <w:top w:val="nil"/>
              <w:left w:val="nil"/>
              <w:bottom w:val="nil"/>
              <w:right w:val="nil"/>
            </w:tcBorders>
            <w:shd w:val="clear" w:color="auto" w:fill="auto"/>
            <w:noWrap/>
            <w:vAlign w:val="bottom"/>
            <w:hideMark/>
          </w:tcPr>
          <w:p w14:paraId="3CB4DA1D"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012062CE" w14:textId="77777777" w:rsidR="003F77B0" w:rsidRPr="003F77B0" w:rsidRDefault="003F77B0" w:rsidP="003F77B0">
            <w:pPr>
              <w:spacing w:line="240" w:lineRule="auto"/>
              <w:jc w:val="center"/>
              <w:rPr>
                <w:rFonts w:eastAsia="Times New Roman" w:cs="Times New Roman"/>
                <w:color w:val="000000"/>
              </w:rPr>
            </w:pPr>
          </w:p>
        </w:tc>
        <w:tc>
          <w:tcPr>
            <w:tcW w:w="1736" w:type="dxa"/>
            <w:tcBorders>
              <w:top w:val="nil"/>
              <w:left w:val="nil"/>
              <w:bottom w:val="nil"/>
              <w:right w:val="nil"/>
            </w:tcBorders>
            <w:shd w:val="clear" w:color="auto" w:fill="auto"/>
            <w:noWrap/>
            <w:vAlign w:val="bottom"/>
            <w:hideMark/>
          </w:tcPr>
          <w:p w14:paraId="527B2B43" w14:textId="77777777" w:rsidR="003F77B0" w:rsidRPr="003F77B0" w:rsidRDefault="003F77B0" w:rsidP="003F77B0">
            <w:pPr>
              <w:spacing w:line="240" w:lineRule="auto"/>
              <w:jc w:val="center"/>
              <w:rPr>
                <w:rFonts w:eastAsia="Times New Roman" w:cs="Times New Roman"/>
                <w:color w:val="000000"/>
              </w:rPr>
            </w:pPr>
          </w:p>
        </w:tc>
        <w:tc>
          <w:tcPr>
            <w:tcW w:w="852" w:type="dxa"/>
            <w:tcBorders>
              <w:top w:val="nil"/>
              <w:left w:val="nil"/>
              <w:bottom w:val="nil"/>
              <w:right w:val="nil"/>
            </w:tcBorders>
            <w:shd w:val="clear" w:color="auto" w:fill="auto"/>
            <w:noWrap/>
            <w:vAlign w:val="bottom"/>
            <w:hideMark/>
          </w:tcPr>
          <w:p w14:paraId="5A378C8B" w14:textId="77777777" w:rsidR="003F77B0" w:rsidRPr="003F77B0" w:rsidRDefault="003F77B0" w:rsidP="003F77B0">
            <w:pPr>
              <w:spacing w:line="240" w:lineRule="auto"/>
              <w:jc w:val="center"/>
              <w:rPr>
                <w:rFonts w:eastAsia="Times New Roman" w:cs="Times New Roman"/>
                <w:color w:val="000000"/>
              </w:rPr>
            </w:pPr>
          </w:p>
        </w:tc>
        <w:tc>
          <w:tcPr>
            <w:tcW w:w="1420" w:type="dxa"/>
            <w:tcBorders>
              <w:top w:val="nil"/>
              <w:left w:val="nil"/>
              <w:bottom w:val="nil"/>
              <w:right w:val="nil"/>
            </w:tcBorders>
            <w:shd w:val="clear" w:color="auto" w:fill="auto"/>
            <w:noWrap/>
            <w:vAlign w:val="bottom"/>
            <w:hideMark/>
          </w:tcPr>
          <w:p w14:paraId="2017A8AF"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46AF0289" w14:textId="77777777" w:rsidR="003F77B0" w:rsidRPr="003F77B0" w:rsidRDefault="003F77B0" w:rsidP="003F77B0">
            <w:pPr>
              <w:spacing w:line="240" w:lineRule="auto"/>
              <w:jc w:val="center"/>
              <w:rPr>
                <w:rFonts w:eastAsia="Times New Roman" w:cs="Times New Roman"/>
                <w:color w:val="000000"/>
              </w:rPr>
            </w:pPr>
          </w:p>
        </w:tc>
        <w:tc>
          <w:tcPr>
            <w:tcW w:w="1083" w:type="dxa"/>
            <w:tcBorders>
              <w:top w:val="nil"/>
              <w:left w:val="nil"/>
              <w:bottom w:val="nil"/>
              <w:right w:val="nil"/>
            </w:tcBorders>
            <w:shd w:val="clear" w:color="auto" w:fill="auto"/>
            <w:noWrap/>
            <w:vAlign w:val="bottom"/>
            <w:hideMark/>
          </w:tcPr>
          <w:p w14:paraId="43012E1E"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0.3413</w:t>
            </w:r>
          </w:p>
        </w:tc>
        <w:tc>
          <w:tcPr>
            <w:tcW w:w="783" w:type="dxa"/>
            <w:tcBorders>
              <w:top w:val="nil"/>
              <w:left w:val="nil"/>
              <w:bottom w:val="nil"/>
              <w:right w:val="nil"/>
            </w:tcBorders>
            <w:shd w:val="clear" w:color="auto" w:fill="auto"/>
            <w:noWrap/>
            <w:vAlign w:val="bottom"/>
            <w:hideMark/>
          </w:tcPr>
          <w:p w14:paraId="1F530167"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12</w:t>
            </w:r>
          </w:p>
        </w:tc>
        <w:tc>
          <w:tcPr>
            <w:tcW w:w="860" w:type="dxa"/>
            <w:tcBorders>
              <w:top w:val="nil"/>
              <w:left w:val="nil"/>
              <w:bottom w:val="nil"/>
              <w:right w:val="nil"/>
            </w:tcBorders>
            <w:shd w:val="clear" w:color="auto" w:fill="auto"/>
            <w:noWrap/>
            <w:vAlign w:val="bottom"/>
            <w:hideMark/>
          </w:tcPr>
          <w:p w14:paraId="4E69915A"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718.8</w:t>
            </w:r>
          </w:p>
        </w:tc>
        <w:tc>
          <w:tcPr>
            <w:tcW w:w="799" w:type="dxa"/>
            <w:tcBorders>
              <w:top w:val="nil"/>
              <w:left w:val="nil"/>
              <w:bottom w:val="nil"/>
              <w:right w:val="nil"/>
            </w:tcBorders>
            <w:shd w:val="clear" w:color="auto" w:fill="auto"/>
            <w:noWrap/>
            <w:vAlign w:val="bottom"/>
            <w:hideMark/>
          </w:tcPr>
          <w:p w14:paraId="42FA07BB"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2.4</w:t>
            </w:r>
          </w:p>
        </w:tc>
        <w:tc>
          <w:tcPr>
            <w:tcW w:w="923" w:type="dxa"/>
            <w:tcBorders>
              <w:top w:val="nil"/>
              <w:left w:val="nil"/>
              <w:bottom w:val="nil"/>
              <w:right w:val="nil"/>
            </w:tcBorders>
            <w:shd w:val="clear" w:color="auto" w:fill="auto"/>
            <w:noWrap/>
            <w:vAlign w:val="bottom"/>
            <w:hideMark/>
          </w:tcPr>
          <w:p w14:paraId="0D076934"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0.042</w:t>
            </w:r>
          </w:p>
        </w:tc>
      </w:tr>
      <w:tr w:rsidR="003F77B0" w:rsidRPr="003F77B0" w14:paraId="2452CF3E" w14:textId="77777777" w:rsidTr="00606863">
        <w:trPr>
          <w:trHeight w:val="315"/>
        </w:trPr>
        <w:tc>
          <w:tcPr>
            <w:tcW w:w="1616" w:type="dxa"/>
            <w:tcBorders>
              <w:top w:val="nil"/>
              <w:left w:val="nil"/>
              <w:bottom w:val="nil"/>
              <w:right w:val="nil"/>
            </w:tcBorders>
            <w:shd w:val="clear" w:color="auto" w:fill="auto"/>
            <w:noWrap/>
            <w:vAlign w:val="bottom"/>
            <w:hideMark/>
          </w:tcPr>
          <w:p w14:paraId="066EE0A2"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7</w:t>
            </w:r>
          </w:p>
        </w:tc>
        <w:tc>
          <w:tcPr>
            <w:tcW w:w="879" w:type="dxa"/>
            <w:tcBorders>
              <w:top w:val="nil"/>
              <w:left w:val="nil"/>
              <w:bottom w:val="nil"/>
              <w:right w:val="nil"/>
            </w:tcBorders>
            <w:shd w:val="clear" w:color="auto" w:fill="auto"/>
            <w:noWrap/>
            <w:vAlign w:val="bottom"/>
            <w:hideMark/>
          </w:tcPr>
          <w:p w14:paraId="66AC6D35" w14:textId="77777777" w:rsidR="003F77B0" w:rsidRPr="003F77B0" w:rsidRDefault="003F77B0" w:rsidP="003F77B0">
            <w:pPr>
              <w:spacing w:line="240" w:lineRule="auto"/>
              <w:jc w:val="center"/>
              <w:rPr>
                <w:rFonts w:eastAsia="Times New Roman" w:cs="Times New Roman"/>
                <w:color w:val="000000"/>
              </w:rPr>
            </w:pPr>
          </w:p>
        </w:tc>
        <w:tc>
          <w:tcPr>
            <w:tcW w:w="896" w:type="dxa"/>
            <w:tcBorders>
              <w:top w:val="nil"/>
              <w:left w:val="nil"/>
              <w:bottom w:val="nil"/>
              <w:right w:val="nil"/>
            </w:tcBorders>
            <w:shd w:val="clear" w:color="auto" w:fill="auto"/>
            <w:noWrap/>
            <w:vAlign w:val="bottom"/>
            <w:hideMark/>
          </w:tcPr>
          <w:p w14:paraId="7FE67998" w14:textId="77777777" w:rsidR="003F77B0" w:rsidRPr="003F77B0" w:rsidRDefault="003F77B0" w:rsidP="003F77B0">
            <w:pPr>
              <w:spacing w:line="240" w:lineRule="auto"/>
              <w:jc w:val="center"/>
              <w:rPr>
                <w:rFonts w:eastAsia="Times New Roman" w:cs="Times New Roman"/>
                <w:color w:val="000000"/>
              </w:rPr>
            </w:pPr>
          </w:p>
        </w:tc>
        <w:tc>
          <w:tcPr>
            <w:tcW w:w="1736" w:type="dxa"/>
            <w:tcBorders>
              <w:top w:val="nil"/>
              <w:left w:val="nil"/>
              <w:bottom w:val="nil"/>
              <w:right w:val="nil"/>
            </w:tcBorders>
            <w:shd w:val="clear" w:color="auto" w:fill="auto"/>
            <w:noWrap/>
            <w:vAlign w:val="bottom"/>
            <w:hideMark/>
          </w:tcPr>
          <w:p w14:paraId="47D3B946" w14:textId="77777777" w:rsidR="003F77B0" w:rsidRPr="003F77B0" w:rsidRDefault="003F77B0" w:rsidP="003F77B0">
            <w:pPr>
              <w:spacing w:line="240" w:lineRule="auto"/>
              <w:jc w:val="center"/>
              <w:rPr>
                <w:rFonts w:eastAsia="Times New Roman" w:cs="Times New Roman"/>
                <w:color w:val="000000"/>
              </w:rPr>
            </w:pPr>
          </w:p>
        </w:tc>
        <w:tc>
          <w:tcPr>
            <w:tcW w:w="852" w:type="dxa"/>
            <w:tcBorders>
              <w:top w:val="nil"/>
              <w:left w:val="nil"/>
              <w:bottom w:val="nil"/>
              <w:right w:val="nil"/>
            </w:tcBorders>
            <w:shd w:val="clear" w:color="auto" w:fill="auto"/>
            <w:noWrap/>
            <w:vAlign w:val="bottom"/>
            <w:hideMark/>
          </w:tcPr>
          <w:p w14:paraId="2077926A"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1420" w:type="dxa"/>
            <w:tcBorders>
              <w:top w:val="nil"/>
              <w:left w:val="nil"/>
              <w:bottom w:val="nil"/>
              <w:right w:val="nil"/>
            </w:tcBorders>
            <w:shd w:val="clear" w:color="auto" w:fill="auto"/>
            <w:noWrap/>
            <w:vAlign w:val="bottom"/>
            <w:hideMark/>
          </w:tcPr>
          <w:p w14:paraId="2638BA23"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69498B15" w14:textId="77777777" w:rsidR="003F77B0" w:rsidRPr="003F77B0" w:rsidRDefault="003F77B0" w:rsidP="003F77B0">
            <w:pPr>
              <w:spacing w:line="240" w:lineRule="auto"/>
              <w:jc w:val="center"/>
              <w:rPr>
                <w:rFonts w:eastAsia="Times New Roman" w:cs="Times New Roman"/>
                <w:color w:val="000000"/>
              </w:rPr>
            </w:pPr>
          </w:p>
        </w:tc>
        <w:tc>
          <w:tcPr>
            <w:tcW w:w="1083" w:type="dxa"/>
            <w:tcBorders>
              <w:top w:val="nil"/>
              <w:left w:val="nil"/>
              <w:bottom w:val="nil"/>
              <w:right w:val="nil"/>
            </w:tcBorders>
            <w:shd w:val="clear" w:color="auto" w:fill="auto"/>
            <w:noWrap/>
            <w:vAlign w:val="bottom"/>
            <w:hideMark/>
          </w:tcPr>
          <w:p w14:paraId="45699193"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0.3167</w:t>
            </w:r>
          </w:p>
        </w:tc>
        <w:tc>
          <w:tcPr>
            <w:tcW w:w="783" w:type="dxa"/>
            <w:tcBorders>
              <w:top w:val="nil"/>
              <w:left w:val="nil"/>
              <w:bottom w:val="nil"/>
              <w:right w:val="nil"/>
            </w:tcBorders>
            <w:shd w:val="clear" w:color="auto" w:fill="auto"/>
            <w:noWrap/>
            <w:vAlign w:val="bottom"/>
            <w:hideMark/>
          </w:tcPr>
          <w:p w14:paraId="7E029249"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8</w:t>
            </w:r>
          </w:p>
        </w:tc>
        <w:tc>
          <w:tcPr>
            <w:tcW w:w="860" w:type="dxa"/>
            <w:tcBorders>
              <w:top w:val="nil"/>
              <w:left w:val="nil"/>
              <w:bottom w:val="nil"/>
              <w:right w:val="nil"/>
            </w:tcBorders>
            <w:shd w:val="clear" w:color="auto" w:fill="auto"/>
            <w:noWrap/>
            <w:vAlign w:val="bottom"/>
            <w:hideMark/>
          </w:tcPr>
          <w:p w14:paraId="43B2EB36"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719.3</w:t>
            </w:r>
          </w:p>
        </w:tc>
        <w:tc>
          <w:tcPr>
            <w:tcW w:w="799" w:type="dxa"/>
            <w:tcBorders>
              <w:top w:val="nil"/>
              <w:left w:val="nil"/>
              <w:bottom w:val="nil"/>
              <w:right w:val="nil"/>
            </w:tcBorders>
            <w:shd w:val="clear" w:color="auto" w:fill="auto"/>
            <w:noWrap/>
            <w:vAlign w:val="bottom"/>
            <w:hideMark/>
          </w:tcPr>
          <w:p w14:paraId="41F657A6"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2.8</w:t>
            </w:r>
          </w:p>
        </w:tc>
        <w:tc>
          <w:tcPr>
            <w:tcW w:w="923" w:type="dxa"/>
            <w:tcBorders>
              <w:top w:val="nil"/>
              <w:left w:val="nil"/>
              <w:bottom w:val="nil"/>
              <w:right w:val="nil"/>
            </w:tcBorders>
            <w:shd w:val="clear" w:color="auto" w:fill="auto"/>
            <w:noWrap/>
            <w:vAlign w:val="bottom"/>
            <w:hideMark/>
          </w:tcPr>
          <w:p w14:paraId="228D5DC3"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0.033</w:t>
            </w:r>
          </w:p>
        </w:tc>
      </w:tr>
      <w:tr w:rsidR="003F77B0" w:rsidRPr="003F77B0" w14:paraId="77F6C754" w14:textId="77777777" w:rsidTr="00606863">
        <w:trPr>
          <w:trHeight w:val="315"/>
        </w:trPr>
        <w:tc>
          <w:tcPr>
            <w:tcW w:w="1616" w:type="dxa"/>
            <w:tcBorders>
              <w:top w:val="nil"/>
              <w:left w:val="nil"/>
              <w:bottom w:val="nil"/>
              <w:right w:val="nil"/>
            </w:tcBorders>
            <w:shd w:val="clear" w:color="auto" w:fill="auto"/>
            <w:noWrap/>
            <w:vAlign w:val="bottom"/>
            <w:hideMark/>
          </w:tcPr>
          <w:p w14:paraId="17E5495B"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8</w:t>
            </w:r>
          </w:p>
        </w:tc>
        <w:tc>
          <w:tcPr>
            <w:tcW w:w="879" w:type="dxa"/>
            <w:tcBorders>
              <w:top w:val="nil"/>
              <w:left w:val="nil"/>
              <w:bottom w:val="nil"/>
              <w:right w:val="nil"/>
            </w:tcBorders>
            <w:shd w:val="clear" w:color="auto" w:fill="auto"/>
            <w:noWrap/>
            <w:vAlign w:val="bottom"/>
            <w:hideMark/>
          </w:tcPr>
          <w:p w14:paraId="523BD4A4" w14:textId="77777777" w:rsidR="003F77B0" w:rsidRPr="003F77B0" w:rsidRDefault="003F77B0" w:rsidP="003F77B0">
            <w:pPr>
              <w:spacing w:line="240" w:lineRule="auto"/>
              <w:jc w:val="center"/>
              <w:rPr>
                <w:rFonts w:eastAsia="Times New Roman" w:cs="Times New Roman"/>
                <w:color w:val="000000"/>
              </w:rPr>
            </w:pPr>
          </w:p>
        </w:tc>
        <w:tc>
          <w:tcPr>
            <w:tcW w:w="896" w:type="dxa"/>
            <w:tcBorders>
              <w:top w:val="nil"/>
              <w:left w:val="nil"/>
              <w:bottom w:val="nil"/>
              <w:right w:val="nil"/>
            </w:tcBorders>
            <w:shd w:val="clear" w:color="auto" w:fill="auto"/>
            <w:noWrap/>
            <w:vAlign w:val="bottom"/>
            <w:hideMark/>
          </w:tcPr>
          <w:p w14:paraId="5C597457" w14:textId="77777777" w:rsidR="003F77B0" w:rsidRPr="003F77B0" w:rsidRDefault="003F77B0" w:rsidP="003F77B0">
            <w:pPr>
              <w:spacing w:line="240" w:lineRule="auto"/>
              <w:jc w:val="center"/>
              <w:rPr>
                <w:rFonts w:eastAsia="Times New Roman" w:cs="Times New Roman"/>
                <w:color w:val="000000"/>
              </w:rPr>
            </w:pPr>
          </w:p>
        </w:tc>
        <w:tc>
          <w:tcPr>
            <w:tcW w:w="1736" w:type="dxa"/>
            <w:tcBorders>
              <w:top w:val="nil"/>
              <w:left w:val="nil"/>
              <w:bottom w:val="nil"/>
              <w:right w:val="nil"/>
            </w:tcBorders>
            <w:shd w:val="clear" w:color="auto" w:fill="auto"/>
            <w:noWrap/>
            <w:vAlign w:val="bottom"/>
            <w:hideMark/>
          </w:tcPr>
          <w:p w14:paraId="6ED1027F" w14:textId="77777777" w:rsidR="003F77B0" w:rsidRPr="003F77B0" w:rsidRDefault="003F77B0" w:rsidP="003F77B0">
            <w:pPr>
              <w:spacing w:line="240" w:lineRule="auto"/>
              <w:jc w:val="center"/>
              <w:rPr>
                <w:rFonts w:eastAsia="Times New Roman" w:cs="Times New Roman"/>
                <w:color w:val="000000"/>
              </w:rPr>
            </w:pPr>
          </w:p>
        </w:tc>
        <w:tc>
          <w:tcPr>
            <w:tcW w:w="852" w:type="dxa"/>
            <w:tcBorders>
              <w:top w:val="nil"/>
              <w:left w:val="nil"/>
              <w:bottom w:val="nil"/>
              <w:right w:val="nil"/>
            </w:tcBorders>
            <w:shd w:val="clear" w:color="auto" w:fill="auto"/>
            <w:noWrap/>
            <w:vAlign w:val="bottom"/>
            <w:hideMark/>
          </w:tcPr>
          <w:p w14:paraId="6359BA9F"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1420" w:type="dxa"/>
            <w:tcBorders>
              <w:top w:val="nil"/>
              <w:left w:val="nil"/>
              <w:bottom w:val="nil"/>
              <w:right w:val="nil"/>
            </w:tcBorders>
            <w:shd w:val="clear" w:color="auto" w:fill="auto"/>
            <w:noWrap/>
            <w:vAlign w:val="bottom"/>
            <w:hideMark/>
          </w:tcPr>
          <w:p w14:paraId="0459429A" w14:textId="77777777" w:rsidR="003F77B0" w:rsidRPr="003F77B0" w:rsidRDefault="003F77B0" w:rsidP="003F77B0">
            <w:pPr>
              <w:spacing w:line="240" w:lineRule="auto"/>
              <w:jc w:val="center"/>
              <w:rPr>
                <w:rFonts w:eastAsia="Times New Roman" w:cs="Times New Roman"/>
                <w:color w:val="000000"/>
              </w:rPr>
            </w:pPr>
          </w:p>
        </w:tc>
        <w:tc>
          <w:tcPr>
            <w:tcW w:w="1030" w:type="dxa"/>
            <w:tcBorders>
              <w:top w:val="nil"/>
              <w:left w:val="nil"/>
              <w:bottom w:val="nil"/>
              <w:right w:val="nil"/>
            </w:tcBorders>
            <w:shd w:val="clear" w:color="auto" w:fill="auto"/>
            <w:noWrap/>
            <w:vAlign w:val="bottom"/>
            <w:hideMark/>
          </w:tcPr>
          <w:p w14:paraId="6F5CC371" w14:textId="77777777" w:rsidR="003F77B0" w:rsidRPr="003F77B0" w:rsidRDefault="003F77B0" w:rsidP="003F77B0">
            <w:pPr>
              <w:spacing w:line="240" w:lineRule="auto"/>
              <w:jc w:val="center"/>
              <w:rPr>
                <w:rFonts w:eastAsia="Times New Roman" w:cs="Times New Roman"/>
                <w:color w:val="000000"/>
              </w:rPr>
            </w:pPr>
          </w:p>
        </w:tc>
        <w:tc>
          <w:tcPr>
            <w:tcW w:w="1083" w:type="dxa"/>
            <w:tcBorders>
              <w:top w:val="nil"/>
              <w:left w:val="nil"/>
              <w:bottom w:val="nil"/>
              <w:right w:val="nil"/>
            </w:tcBorders>
            <w:shd w:val="clear" w:color="auto" w:fill="auto"/>
            <w:noWrap/>
            <w:vAlign w:val="bottom"/>
            <w:hideMark/>
          </w:tcPr>
          <w:p w14:paraId="54C2BA6A"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0.3049</w:t>
            </w:r>
          </w:p>
        </w:tc>
        <w:tc>
          <w:tcPr>
            <w:tcW w:w="783" w:type="dxa"/>
            <w:tcBorders>
              <w:top w:val="nil"/>
              <w:left w:val="nil"/>
              <w:bottom w:val="nil"/>
              <w:right w:val="nil"/>
            </w:tcBorders>
            <w:shd w:val="clear" w:color="auto" w:fill="auto"/>
            <w:noWrap/>
            <w:vAlign w:val="bottom"/>
            <w:hideMark/>
          </w:tcPr>
          <w:p w14:paraId="4D7651CB"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6</w:t>
            </w:r>
          </w:p>
        </w:tc>
        <w:tc>
          <w:tcPr>
            <w:tcW w:w="860" w:type="dxa"/>
            <w:tcBorders>
              <w:top w:val="nil"/>
              <w:left w:val="nil"/>
              <w:bottom w:val="nil"/>
              <w:right w:val="nil"/>
            </w:tcBorders>
            <w:shd w:val="clear" w:color="auto" w:fill="auto"/>
            <w:noWrap/>
            <w:vAlign w:val="bottom"/>
            <w:hideMark/>
          </w:tcPr>
          <w:p w14:paraId="4F2CB80E"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719.3</w:t>
            </w:r>
          </w:p>
        </w:tc>
        <w:tc>
          <w:tcPr>
            <w:tcW w:w="799" w:type="dxa"/>
            <w:tcBorders>
              <w:top w:val="nil"/>
              <w:left w:val="nil"/>
              <w:bottom w:val="nil"/>
              <w:right w:val="nil"/>
            </w:tcBorders>
            <w:shd w:val="clear" w:color="auto" w:fill="auto"/>
            <w:noWrap/>
            <w:vAlign w:val="bottom"/>
            <w:hideMark/>
          </w:tcPr>
          <w:p w14:paraId="019DCCBA"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2.9</w:t>
            </w:r>
          </w:p>
        </w:tc>
        <w:tc>
          <w:tcPr>
            <w:tcW w:w="923" w:type="dxa"/>
            <w:tcBorders>
              <w:top w:val="nil"/>
              <w:left w:val="nil"/>
              <w:bottom w:val="nil"/>
              <w:right w:val="nil"/>
            </w:tcBorders>
            <w:shd w:val="clear" w:color="auto" w:fill="auto"/>
            <w:noWrap/>
            <w:vAlign w:val="bottom"/>
            <w:hideMark/>
          </w:tcPr>
          <w:p w14:paraId="1DC3B4AB"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0.033</w:t>
            </w:r>
          </w:p>
        </w:tc>
      </w:tr>
      <w:tr w:rsidR="003F77B0" w:rsidRPr="003F77B0" w14:paraId="70B2B580" w14:textId="77777777" w:rsidTr="00606863">
        <w:trPr>
          <w:trHeight w:val="315"/>
        </w:trPr>
        <w:tc>
          <w:tcPr>
            <w:tcW w:w="1616" w:type="dxa"/>
            <w:tcBorders>
              <w:top w:val="nil"/>
              <w:left w:val="nil"/>
              <w:bottom w:val="nil"/>
              <w:right w:val="nil"/>
            </w:tcBorders>
            <w:shd w:val="clear" w:color="auto" w:fill="auto"/>
            <w:noWrap/>
            <w:vAlign w:val="bottom"/>
            <w:hideMark/>
          </w:tcPr>
          <w:p w14:paraId="5149EA99"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9</w:t>
            </w:r>
          </w:p>
        </w:tc>
        <w:tc>
          <w:tcPr>
            <w:tcW w:w="879" w:type="dxa"/>
            <w:tcBorders>
              <w:top w:val="nil"/>
              <w:left w:val="nil"/>
              <w:bottom w:val="nil"/>
              <w:right w:val="nil"/>
            </w:tcBorders>
            <w:shd w:val="clear" w:color="auto" w:fill="auto"/>
            <w:noWrap/>
            <w:vAlign w:val="bottom"/>
            <w:hideMark/>
          </w:tcPr>
          <w:p w14:paraId="1BB9C23B" w14:textId="77777777" w:rsidR="003F77B0" w:rsidRPr="003F77B0" w:rsidRDefault="003F77B0" w:rsidP="003F77B0">
            <w:pPr>
              <w:spacing w:line="240" w:lineRule="auto"/>
              <w:jc w:val="center"/>
              <w:rPr>
                <w:rFonts w:eastAsia="Times New Roman" w:cs="Times New Roman"/>
                <w:color w:val="000000"/>
              </w:rPr>
            </w:pPr>
          </w:p>
        </w:tc>
        <w:tc>
          <w:tcPr>
            <w:tcW w:w="896" w:type="dxa"/>
            <w:tcBorders>
              <w:top w:val="nil"/>
              <w:left w:val="nil"/>
              <w:bottom w:val="nil"/>
              <w:right w:val="nil"/>
            </w:tcBorders>
            <w:shd w:val="clear" w:color="auto" w:fill="auto"/>
            <w:noWrap/>
            <w:vAlign w:val="bottom"/>
            <w:hideMark/>
          </w:tcPr>
          <w:p w14:paraId="405D1252"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4D94B92B" w14:textId="77777777" w:rsidR="003F77B0" w:rsidRPr="003F77B0" w:rsidRDefault="003F77B0" w:rsidP="003F77B0">
            <w:pPr>
              <w:spacing w:line="240" w:lineRule="auto"/>
              <w:jc w:val="center"/>
              <w:rPr>
                <w:rFonts w:eastAsia="Times New Roman" w:cs="Times New Roman"/>
                <w:color w:val="000000"/>
              </w:rPr>
            </w:pPr>
          </w:p>
        </w:tc>
        <w:tc>
          <w:tcPr>
            <w:tcW w:w="852" w:type="dxa"/>
            <w:tcBorders>
              <w:top w:val="nil"/>
              <w:left w:val="nil"/>
              <w:bottom w:val="nil"/>
              <w:right w:val="nil"/>
            </w:tcBorders>
            <w:shd w:val="clear" w:color="auto" w:fill="auto"/>
            <w:noWrap/>
            <w:vAlign w:val="bottom"/>
            <w:hideMark/>
          </w:tcPr>
          <w:p w14:paraId="5D90773E" w14:textId="77777777" w:rsidR="003F77B0" w:rsidRPr="003F77B0" w:rsidRDefault="003F77B0" w:rsidP="003F77B0">
            <w:pPr>
              <w:spacing w:line="240" w:lineRule="auto"/>
              <w:jc w:val="center"/>
              <w:rPr>
                <w:rFonts w:eastAsia="Times New Roman" w:cs="Times New Roman"/>
                <w:color w:val="000000"/>
              </w:rPr>
            </w:pPr>
          </w:p>
        </w:tc>
        <w:tc>
          <w:tcPr>
            <w:tcW w:w="1420" w:type="dxa"/>
            <w:tcBorders>
              <w:top w:val="nil"/>
              <w:left w:val="nil"/>
              <w:bottom w:val="nil"/>
              <w:right w:val="nil"/>
            </w:tcBorders>
            <w:shd w:val="clear" w:color="auto" w:fill="auto"/>
            <w:noWrap/>
            <w:vAlign w:val="bottom"/>
            <w:hideMark/>
          </w:tcPr>
          <w:p w14:paraId="0A3B7073"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2555A6F9" w14:textId="77777777" w:rsidR="003F77B0" w:rsidRPr="003F77B0" w:rsidRDefault="003F77B0" w:rsidP="003F77B0">
            <w:pPr>
              <w:spacing w:line="240" w:lineRule="auto"/>
              <w:jc w:val="center"/>
              <w:rPr>
                <w:rFonts w:eastAsia="Times New Roman" w:cs="Times New Roman"/>
                <w:color w:val="000000"/>
              </w:rPr>
            </w:pPr>
          </w:p>
        </w:tc>
        <w:tc>
          <w:tcPr>
            <w:tcW w:w="1083" w:type="dxa"/>
            <w:tcBorders>
              <w:top w:val="nil"/>
              <w:left w:val="nil"/>
              <w:bottom w:val="nil"/>
              <w:right w:val="nil"/>
            </w:tcBorders>
            <w:shd w:val="clear" w:color="auto" w:fill="auto"/>
            <w:noWrap/>
            <w:vAlign w:val="bottom"/>
            <w:hideMark/>
          </w:tcPr>
          <w:p w14:paraId="61F364F6"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0.3220</w:t>
            </w:r>
          </w:p>
        </w:tc>
        <w:tc>
          <w:tcPr>
            <w:tcW w:w="783" w:type="dxa"/>
            <w:tcBorders>
              <w:top w:val="nil"/>
              <w:left w:val="nil"/>
              <w:bottom w:val="nil"/>
              <w:right w:val="nil"/>
            </w:tcBorders>
            <w:shd w:val="clear" w:color="auto" w:fill="auto"/>
            <w:noWrap/>
            <w:vAlign w:val="bottom"/>
            <w:hideMark/>
          </w:tcPr>
          <w:p w14:paraId="51752EA6"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9</w:t>
            </w:r>
          </w:p>
        </w:tc>
        <w:tc>
          <w:tcPr>
            <w:tcW w:w="860" w:type="dxa"/>
            <w:tcBorders>
              <w:top w:val="nil"/>
              <w:left w:val="nil"/>
              <w:bottom w:val="nil"/>
              <w:right w:val="nil"/>
            </w:tcBorders>
            <w:shd w:val="clear" w:color="auto" w:fill="auto"/>
            <w:noWrap/>
            <w:vAlign w:val="bottom"/>
            <w:hideMark/>
          </w:tcPr>
          <w:p w14:paraId="178B64C2"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719.5</w:t>
            </w:r>
          </w:p>
        </w:tc>
        <w:tc>
          <w:tcPr>
            <w:tcW w:w="799" w:type="dxa"/>
            <w:tcBorders>
              <w:top w:val="nil"/>
              <w:left w:val="nil"/>
              <w:bottom w:val="nil"/>
              <w:right w:val="nil"/>
            </w:tcBorders>
            <w:shd w:val="clear" w:color="auto" w:fill="auto"/>
            <w:noWrap/>
            <w:vAlign w:val="bottom"/>
            <w:hideMark/>
          </w:tcPr>
          <w:p w14:paraId="59A520C5"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3.0</w:t>
            </w:r>
          </w:p>
        </w:tc>
        <w:tc>
          <w:tcPr>
            <w:tcW w:w="923" w:type="dxa"/>
            <w:tcBorders>
              <w:top w:val="nil"/>
              <w:left w:val="nil"/>
              <w:bottom w:val="nil"/>
              <w:right w:val="nil"/>
            </w:tcBorders>
            <w:shd w:val="clear" w:color="auto" w:fill="auto"/>
            <w:noWrap/>
            <w:vAlign w:val="bottom"/>
            <w:hideMark/>
          </w:tcPr>
          <w:p w14:paraId="2EE70B8C"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0.030</w:t>
            </w:r>
          </w:p>
        </w:tc>
      </w:tr>
      <w:tr w:rsidR="003F77B0" w:rsidRPr="003F77B0" w14:paraId="4300852A" w14:textId="77777777" w:rsidTr="00606863">
        <w:trPr>
          <w:trHeight w:val="315"/>
        </w:trPr>
        <w:tc>
          <w:tcPr>
            <w:tcW w:w="1616" w:type="dxa"/>
            <w:tcBorders>
              <w:top w:val="nil"/>
              <w:left w:val="nil"/>
              <w:bottom w:val="nil"/>
              <w:right w:val="nil"/>
            </w:tcBorders>
            <w:shd w:val="clear" w:color="auto" w:fill="auto"/>
            <w:noWrap/>
            <w:vAlign w:val="bottom"/>
            <w:hideMark/>
          </w:tcPr>
          <w:p w14:paraId="12E9DFD2"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10</w:t>
            </w:r>
          </w:p>
        </w:tc>
        <w:tc>
          <w:tcPr>
            <w:tcW w:w="879" w:type="dxa"/>
            <w:tcBorders>
              <w:top w:val="nil"/>
              <w:left w:val="nil"/>
              <w:bottom w:val="nil"/>
              <w:right w:val="nil"/>
            </w:tcBorders>
            <w:shd w:val="clear" w:color="auto" w:fill="auto"/>
            <w:noWrap/>
            <w:vAlign w:val="bottom"/>
            <w:hideMark/>
          </w:tcPr>
          <w:p w14:paraId="313C398E" w14:textId="77777777" w:rsidR="003F77B0" w:rsidRPr="003F77B0" w:rsidRDefault="003F77B0" w:rsidP="003F77B0">
            <w:pPr>
              <w:spacing w:line="240" w:lineRule="auto"/>
              <w:jc w:val="center"/>
              <w:rPr>
                <w:rFonts w:eastAsia="Times New Roman" w:cs="Times New Roman"/>
                <w:color w:val="000000"/>
              </w:rPr>
            </w:pPr>
          </w:p>
        </w:tc>
        <w:tc>
          <w:tcPr>
            <w:tcW w:w="896" w:type="dxa"/>
            <w:tcBorders>
              <w:top w:val="nil"/>
              <w:left w:val="nil"/>
              <w:bottom w:val="nil"/>
              <w:right w:val="nil"/>
            </w:tcBorders>
            <w:shd w:val="clear" w:color="auto" w:fill="auto"/>
            <w:noWrap/>
            <w:vAlign w:val="bottom"/>
            <w:hideMark/>
          </w:tcPr>
          <w:p w14:paraId="6E78D440" w14:textId="77777777" w:rsidR="003F77B0" w:rsidRPr="003F77B0" w:rsidRDefault="003F77B0" w:rsidP="003F77B0">
            <w:pPr>
              <w:spacing w:line="240" w:lineRule="auto"/>
              <w:jc w:val="center"/>
              <w:rPr>
                <w:rFonts w:eastAsia="Times New Roman" w:cs="Times New Roman"/>
                <w:color w:val="000000"/>
              </w:rPr>
            </w:pPr>
          </w:p>
        </w:tc>
        <w:tc>
          <w:tcPr>
            <w:tcW w:w="1736" w:type="dxa"/>
            <w:tcBorders>
              <w:top w:val="nil"/>
              <w:left w:val="nil"/>
              <w:bottom w:val="nil"/>
              <w:right w:val="nil"/>
            </w:tcBorders>
            <w:shd w:val="clear" w:color="auto" w:fill="auto"/>
            <w:noWrap/>
            <w:vAlign w:val="bottom"/>
            <w:hideMark/>
          </w:tcPr>
          <w:p w14:paraId="2C738905" w14:textId="77777777" w:rsidR="003F77B0" w:rsidRPr="003F77B0" w:rsidRDefault="003F77B0" w:rsidP="003F77B0">
            <w:pPr>
              <w:spacing w:line="240" w:lineRule="auto"/>
              <w:jc w:val="center"/>
              <w:rPr>
                <w:rFonts w:eastAsia="Times New Roman" w:cs="Times New Roman"/>
                <w:color w:val="000000"/>
              </w:rPr>
            </w:pPr>
          </w:p>
        </w:tc>
        <w:tc>
          <w:tcPr>
            <w:tcW w:w="852" w:type="dxa"/>
            <w:tcBorders>
              <w:top w:val="nil"/>
              <w:left w:val="nil"/>
              <w:bottom w:val="nil"/>
              <w:right w:val="nil"/>
            </w:tcBorders>
            <w:shd w:val="clear" w:color="auto" w:fill="auto"/>
            <w:noWrap/>
            <w:vAlign w:val="bottom"/>
            <w:hideMark/>
          </w:tcPr>
          <w:p w14:paraId="675C62B3" w14:textId="77777777" w:rsidR="003F77B0" w:rsidRPr="003F77B0" w:rsidRDefault="003F77B0" w:rsidP="003F77B0">
            <w:pPr>
              <w:spacing w:line="240" w:lineRule="auto"/>
              <w:jc w:val="center"/>
              <w:rPr>
                <w:rFonts w:eastAsia="Times New Roman" w:cs="Times New Roman"/>
                <w:color w:val="000000"/>
              </w:rPr>
            </w:pPr>
          </w:p>
        </w:tc>
        <w:tc>
          <w:tcPr>
            <w:tcW w:w="1420" w:type="dxa"/>
            <w:tcBorders>
              <w:top w:val="nil"/>
              <w:left w:val="nil"/>
              <w:bottom w:val="nil"/>
              <w:right w:val="nil"/>
            </w:tcBorders>
            <w:shd w:val="clear" w:color="auto" w:fill="auto"/>
            <w:noWrap/>
            <w:vAlign w:val="bottom"/>
            <w:hideMark/>
          </w:tcPr>
          <w:p w14:paraId="5E435DB8" w14:textId="77777777" w:rsidR="003F77B0" w:rsidRPr="003F77B0" w:rsidRDefault="003F77B0" w:rsidP="003F77B0">
            <w:pPr>
              <w:spacing w:line="240" w:lineRule="auto"/>
              <w:jc w:val="center"/>
              <w:rPr>
                <w:rFonts w:eastAsia="Times New Roman" w:cs="Times New Roman"/>
                <w:color w:val="000000"/>
              </w:rPr>
            </w:pPr>
          </w:p>
        </w:tc>
        <w:tc>
          <w:tcPr>
            <w:tcW w:w="1030" w:type="dxa"/>
            <w:tcBorders>
              <w:top w:val="nil"/>
              <w:left w:val="nil"/>
              <w:bottom w:val="nil"/>
              <w:right w:val="nil"/>
            </w:tcBorders>
            <w:shd w:val="clear" w:color="auto" w:fill="auto"/>
            <w:noWrap/>
            <w:vAlign w:val="bottom"/>
            <w:hideMark/>
          </w:tcPr>
          <w:p w14:paraId="596F3CE0" w14:textId="77777777" w:rsidR="003F77B0" w:rsidRPr="003F77B0" w:rsidRDefault="003F77B0" w:rsidP="003F77B0">
            <w:pPr>
              <w:spacing w:line="240" w:lineRule="auto"/>
              <w:jc w:val="center"/>
              <w:rPr>
                <w:rFonts w:eastAsia="Times New Roman" w:cs="Times New Roman"/>
                <w:color w:val="000000"/>
              </w:rPr>
            </w:pPr>
          </w:p>
        </w:tc>
        <w:tc>
          <w:tcPr>
            <w:tcW w:w="1083" w:type="dxa"/>
            <w:tcBorders>
              <w:top w:val="nil"/>
              <w:left w:val="nil"/>
              <w:bottom w:val="nil"/>
              <w:right w:val="nil"/>
            </w:tcBorders>
            <w:shd w:val="clear" w:color="auto" w:fill="auto"/>
            <w:noWrap/>
            <w:vAlign w:val="bottom"/>
            <w:hideMark/>
          </w:tcPr>
          <w:p w14:paraId="1B7F3FD5"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0.2917</w:t>
            </w:r>
          </w:p>
        </w:tc>
        <w:tc>
          <w:tcPr>
            <w:tcW w:w="783" w:type="dxa"/>
            <w:tcBorders>
              <w:top w:val="nil"/>
              <w:left w:val="nil"/>
              <w:bottom w:val="nil"/>
              <w:right w:val="nil"/>
            </w:tcBorders>
            <w:shd w:val="clear" w:color="auto" w:fill="auto"/>
            <w:noWrap/>
            <w:vAlign w:val="bottom"/>
            <w:hideMark/>
          </w:tcPr>
          <w:p w14:paraId="7BC09BC7"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4</w:t>
            </w:r>
          </w:p>
        </w:tc>
        <w:tc>
          <w:tcPr>
            <w:tcW w:w="860" w:type="dxa"/>
            <w:tcBorders>
              <w:top w:val="nil"/>
              <w:left w:val="nil"/>
              <w:bottom w:val="nil"/>
              <w:right w:val="nil"/>
            </w:tcBorders>
            <w:shd w:val="clear" w:color="auto" w:fill="auto"/>
            <w:noWrap/>
            <w:vAlign w:val="bottom"/>
            <w:hideMark/>
          </w:tcPr>
          <w:p w14:paraId="2725137C"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719.8</w:t>
            </w:r>
          </w:p>
        </w:tc>
        <w:tc>
          <w:tcPr>
            <w:tcW w:w="799" w:type="dxa"/>
            <w:tcBorders>
              <w:top w:val="nil"/>
              <w:left w:val="nil"/>
              <w:bottom w:val="nil"/>
              <w:right w:val="nil"/>
            </w:tcBorders>
            <w:shd w:val="clear" w:color="auto" w:fill="auto"/>
            <w:noWrap/>
            <w:vAlign w:val="bottom"/>
            <w:hideMark/>
          </w:tcPr>
          <w:p w14:paraId="54694EFE"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3.4</w:t>
            </w:r>
          </w:p>
        </w:tc>
        <w:tc>
          <w:tcPr>
            <w:tcW w:w="923" w:type="dxa"/>
            <w:tcBorders>
              <w:top w:val="nil"/>
              <w:left w:val="nil"/>
              <w:bottom w:val="nil"/>
              <w:right w:val="nil"/>
            </w:tcBorders>
            <w:shd w:val="clear" w:color="auto" w:fill="auto"/>
            <w:noWrap/>
            <w:vAlign w:val="bottom"/>
            <w:hideMark/>
          </w:tcPr>
          <w:p w14:paraId="67084308"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0.025</w:t>
            </w:r>
          </w:p>
        </w:tc>
      </w:tr>
      <w:tr w:rsidR="003F77B0" w:rsidRPr="003F77B0" w14:paraId="0D153CE3" w14:textId="77777777" w:rsidTr="00606863">
        <w:trPr>
          <w:trHeight w:val="315"/>
        </w:trPr>
        <w:tc>
          <w:tcPr>
            <w:tcW w:w="1616" w:type="dxa"/>
            <w:tcBorders>
              <w:top w:val="nil"/>
              <w:left w:val="nil"/>
              <w:bottom w:val="nil"/>
              <w:right w:val="nil"/>
            </w:tcBorders>
            <w:shd w:val="clear" w:color="auto" w:fill="auto"/>
            <w:noWrap/>
            <w:vAlign w:val="bottom"/>
            <w:hideMark/>
          </w:tcPr>
          <w:p w14:paraId="06016E62"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11</w:t>
            </w:r>
          </w:p>
        </w:tc>
        <w:tc>
          <w:tcPr>
            <w:tcW w:w="879" w:type="dxa"/>
            <w:tcBorders>
              <w:top w:val="nil"/>
              <w:left w:val="nil"/>
              <w:bottom w:val="nil"/>
              <w:right w:val="nil"/>
            </w:tcBorders>
            <w:shd w:val="clear" w:color="auto" w:fill="auto"/>
            <w:noWrap/>
            <w:vAlign w:val="bottom"/>
            <w:hideMark/>
          </w:tcPr>
          <w:p w14:paraId="7FF45C12" w14:textId="77777777" w:rsidR="003F77B0" w:rsidRPr="003F77B0" w:rsidRDefault="003F77B0" w:rsidP="003F77B0">
            <w:pPr>
              <w:spacing w:line="240" w:lineRule="auto"/>
              <w:jc w:val="center"/>
              <w:rPr>
                <w:rFonts w:eastAsia="Times New Roman" w:cs="Times New Roman"/>
                <w:color w:val="000000"/>
              </w:rPr>
            </w:pPr>
          </w:p>
        </w:tc>
        <w:tc>
          <w:tcPr>
            <w:tcW w:w="896" w:type="dxa"/>
            <w:tcBorders>
              <w:top w:val="nil"/>
              <w:left w:val="nil"/>
              <w:bottom w:val="nil"/>
              <w:right w:val="nil"/>
            </w:tcBorders>
            <w:shd w:val="clear" w:color="auto" w:fill="auto"/>
            <w:noWrap/>
            <w:vAlign w:val="bottom"/>
            <w:hideMark/>
          </w:tcPr>
          <w:p w14:paraId="5C7D20C3"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1736" w:type="dxa"/>
            <w:tcBorders>
              <w:top w:val="nil"/>
              <w:left w:val="nil"/>
              <w:bottom w:val="nil"/>
              <w:right w:val="nil"/>
            </w:tcBorders>
            <w:shd w:val="clear" w:color="auto" w:fill="auto"/>
            <w:noWrap/>
            <w:vAlign w:val="bottom"/>
            <w:hideMark/>
          </w:tcPr>
          <w:p w14:paraId="475ECD5A" w14:textId="77777777" w:rsidR="003F77B0" w:rsidRPr="003F77B0" w:rsidRDefault="003F77B0" w:rsidP="003F77B0">
            <w:pPr>
              <w:spacing w:line="240" w:lineRule="auto"/>
              <w:jc w:val="center"/>
              <w:rPr>
                <w:rFonts w:eastAsia="Times New Roman" w:cs="Times New Roman"/>
                <w:color w:val="000000"/>
              </w:rPr>
            </w:pPr>
          </w:p>
        </w:tc>
        <w:tc>
          <w:tcPr>
            <w:tcW w:w="852" w:type="dxa"/>
            <w:tcBorders>
              <w:top w:val="nil"/>
              <w:left w:val="nil"/>
              <w:bottom w:val="nil"/>
              <w:right w:val="nil"/>
            </w:tcBorders>
            <w:shd w:val="clear" w:color="auto" w:fill="auto"/>
            <w:noWrap/>
            <w:vAlign w:val="bottom"/>
            <w:hideMark/>
          </w:tcPr>
          <w:p w14:paraId="1AF8E0D8"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1420" w:type="dxa"/>
            <w:tcBorders>
              <w:top w:val="nil"/>
              <w:left w:val="nil"/>
              <w:bottom w:val="nil"/>
              <w:right w:val="nil"/>
            </w:tcBorders>
            <w:shd w:val="clear" w:color="auto" w:fill="auto"/>
            <w:noWrap/>
            <w:vAlign w:val="bottom"/>
            <w:hideMark/>
          </w:tcPr>
          <w:p w14:paraId="58D68E91" w14:textId="77777777" w:rsidR="003F77B0" w:rsidRPr="003F77B0" w:rsidRDefault="003F77B0" w:rsidP="003F77B0">
            <w:pPr>
              <w:spacing w:line="240" w:lineRule="auto"/>
              <w:jc w:val="center"/>
              <w:rPr>
                <w:rFonts w:eastAsia="Times New Roman" w:cs="Times New Roman"/>
                <w:color w:val="000000"/>
              </w:rPr>
            </w:pPr>
          </w:p>
        </w:tc>
        <w:tc>
          <w:tcPr>
            <w:tcW w:w="1030" w:type="dxa"/>
            <w:tcBorders>
              <w:top w:val="nil"/>
              <w:left w:val="nil"/>
              <w:bottom w:val="nil"/>
              <w:right w:val="nil"/>
            </w:tcBorders>
            <w:shd w:val="clear" w:color="auto" w:fill="auto"/>
            <w:noWrap/>
            <w:vAlign w:val="bottom"/>
            <w:hideMark/>
          </w:tcPr>
          <w:p w14:paraId="3A28312F" w14:textId="77777777" w:rsidR="003F77B0" w:rsidRPr="003F77B0" w:rsidRDefault="003F77B0" w:rsidP="003F77B0">
            <w:pPr>
              <w:spacing w:line="240" w:lineRule="auto"/>
              <w:jc w:val="center"/>
              <w:rPr>
                <w:rFonts w:eastAsia="Times New Roman" w:cs="Times New Roman"/>
                <w:color w:val="000000"/>
              </w:rPr>
            </w:pPr>
          </w:p>
        </w:tc>
        <w:tc>
          <w:tcPr>
            <w:tcW w:w="1083" w:type="dxa"/>
            <w:tcBorders>
              <w:top w:val="nil"/>
              <w:left w:val="nil"/>
              <w:bottom w:val="nil"/>
              <w:right w:val="nil"/>
            </w:tcBorders>
            <w:shd w:val="clear" w:color="auto" w:fill="auto"/>
            <w:noWrap/>
            <w:vAlign w:val="bottom"/>
            <w:hideMark/>
          </w:tcPr>
          <w:p w14:paraId="32F3B01E"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0.3207</w:t>
            </w:r>
          </w:p>
        </w:tc>
        <w:tc>
          <w:tcPr>
            <w:tcW w:w="783" w:type="dxa"/>
            <w:tcBorders>
              <w:top w:val="nil"/>
              <w:left w:val="nil"/>
              <w:bottom w:val="nil"/>
              <w:right w:val="nil"/>
            </w:tcBorders>
            <w:shd w:val="clear" w:color="auto" w:fill="auto"/>
            <w:noWrap/>
            <w:vAlign w:val="bottom"/>
            <w:hideMark/>
          </w:tcPr>
          <w:p w14:paraId="49B832C9"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9</w:t>
            </w:r>
          </w:p>
        </w:tc>
        <w:tc>
          <w:tcPr>
            <w:tcW w:w="860" w:type="dxa"/>
            <w:tcBorders>
              <w:top w:val="nil"/>
              <w:left w:val="nil"/>
              <w:bottom w:val="nil"/>
              <w:right w:val="nil"/>
            </w:tcBorders>
            <w:shd w:val="clear" w:color="auto" w:fill="auto"/>
            <w:noWrap/>
            <w:vAlign w:val="bottom"/>
            <w:hideMark/>
          </w:tcPr>
          <w:p w14:paraId="3A81123A"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719.9</w:t>
            </w:r>
          </w:p>
        </w:tc>
        <w:tc>
          <w:tcPr>
            <w:tcW w:w="799" w:type="dxa"/>
            <w:tcBorders>
              <w:top w:val="nil"/>
              <w:left w:val="nil"/>
              <w:bottom w:val="nil"/>
              <w:right w:val="nil"/>
            </w:tcBorders>
            <w:shd w:val="clear" w:color="auto" w:fill="auto"/>
            <w:noWrap/>
            <w:vAlign w:val="bottom"/>
            <w:hideMark/>
          </w:tcPr>
          <w:p w14:paraId="04A5004F"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3.5</w:t>
            </w:r>
          </w:p>
        </w:tc>
        <w:tc>
          <w:tcPr>
            <w:tcW w:w="923" w:type="dxa"/>
            <w:tcBorders>
              <w:top w:val="nil"/>
              <w:left w:val="nil"/>
              <w:bottom w:val="nil"/>
              <w:right w:val="nil"/>
            </w:tcBorders>
            <w:shd w:val="clear" w:color="auto" w:fill="auto"/>
            <w:noWrap/>
            <w:vAlign w:val="bottom"/>
            <w:hideMark/>
          </w:tcPr>
          <w:p w14:paraId="490983E1"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0.024</w:t>
            </w:r>
          </w:p>
        </w:tc>
      </w:tr>
      <w:tr w:rsidR="003F77B0" w:rsidRPr="003F77B0" w14:paraId="5A94E553" w14:textId="77777777" w:rsidTr="00606863">
        <w:trPr>
          <w:trHeight w:val="315"/>
        </w:trPr>
        <w:tc>
          <w:tcPr>
            <w:tcW w:w="1616" w:type="dxa"/>
            <w:tcBorders>
              <w:top w:val="nil"/>
              <w:left w:val="nil"/>
              <w:bottom w:val="nil"/>
              <w:right w:val="nil"/>
            </w:tcBorders>
            <w:shd w:val="clear" w:color="auto" w:fill="auto"/>
            <w:noWrap/>
            <w:vAlign w:val="bottom"/>
            <w:hideMark/>
          </w:tcPr>
          <w:p w14:paraId="02CD8465"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12</w:t>
            </w:r>
          </w:p>
        </w:tc>
        <w:tc>
          <w:tcPr>
            <w:tcW w:w="879" w:type="dxa"/>
            <w:tcBorders>
              <w:top w:val="nil"/>
              <w:left w:val="nil"/>
              <w:bottom w:val="nil"/>
              <w:right w:val="nil"/>
            </w:tcBorders>
            <w:shd w:val="clear" w:color="auto" w:fill="auto"/>
            <w:noWrap/>
            <w:vAlign w:val="bottom"/>
            <w:hideMark/>
          </w:tcPr>
          <w:p w14:paraId="215CC573" w14:textId="77777777" w:rsidR="003F77B0" w:rsidRPr="003F77B0" w:rsidRDefault="003F77B0" w:rsidP="003F77B0">
            <w:pPr>
              <w:spacing w:line="240" w:lineRule="auto"/>
              <w:jc w:val="center"/>
              <w:rPr>
                <w:rFonts w:eastAsia="Times New Roman" w:cs="Times New Roman"/>
                <w:color w:val="000000"/>
              </w:rPr>
            </w:pPr>
          </w:p>
        </w:tc>
        <w:tc>
          <w:tcPr>
            <w:tcW w:w="896" w:type="dxa"/>
            <w:tcBorders>
              <w:top w:val="nil"/>
              <w:left w:val="nil"/>
              <w:bottom w:val="nil"/>
              <w:right w:val="nil"/>
            </w:tcBorders>
            <w:shd w:val="clear" w:color="auto" w:fill="auto"/>
            <w:noWrap/>
            <w:vAlign w:val="bottom"/>
            <w:hideMark/>
          </w:tcPr>
          <w:p w14:paraId="7F0F8D70" w14:textId="77777777" w:rsidR="003F77B0" w:rsidRPr="003F77B0" w:rsidRDefault="003F77B0" w:rsidP="003F77B0">
            <w:pPr>
              <w:spacing w:line="240" w:lineRule="auto"/>
              <w:jc w:val="center"/>
              <w:rPr>
                <w:rFonts w:eastAsia="Times New Roman" w:cs="Times New Roman"/>
                <w:color w:val="000000"/>
              </w:rPr>
            </w:pPr>
          </w:p>
        </w:tc>
        <w:tc>
          <w:tcPr>
            <w:tcW w:w="1736" w:type="dxa"/>
            <w:tcBorders>
              <w:top w:val="nil"/>
              <w:left w:val="nil"/>
              <w:bottom w:val="nil"/>
              <w:right w:val="nil"/>
            </w:tcBorders>
            <w:shd w:val="clear" w:color="auto" w:fill="auto"/>
            <w:noWrap/>
            <w:vAlign w:val="bottom"/>
            <w:hideMark/>
          </w:tcPr>
          <w:p w14:paraId="12B20F88" w14:textId="77777777" w:rsidR="003F77B0" w:rsidRPr="003F77B0" w:rsidRDefault="003F77B0" w:rsidP="003F77B0">
            <w:pPr>
              <w:spacing w:line="240" w:lineRule="auto"/>
              <w:jc w:val="center"/>
              <w:rPr>
                <w:rFonts w:eastAsia="Times New Roman" w:cs="Times New Roman"/>
                <w:color w:val="000000"/>
              </w:rPr>
            </w:pPr>
          </w:p>
        </w:tc>
        <w:tc>
          <w:tcPr>
            <w:tcW w:w="852" w:type="dxa"/>
            <w:tcBorders>
              <w:top w:val="nil"/>
              <w:left w:val="nil"/>
              <w:bottom w:val="nil"/>
              <w:right w:val="nil"/>
            </w:tcBorders>
            <w:shd w:val="clear" w:color="auto" w:fill="auto"/>
            <w:noWrap/>
            <w:vAlign w:val="bottom"/>
            <w:hideMark/>
          </w:tcPr>
          <w:p w14:paraId="540A8209" w14:textId="77777777" w:rsidR="003F77B0" w:rsidRPr="003F77B0" w:rsidRDefault="003F77B0" w:rsidP="003F77B0">
            <w:pPr>
              <w:spacing w:line="240" w:lineRule="auto"/>
              <w:jc w:val="center"/>
              <w:rPr>
                <w:rFonts w:eastAsia="Times New Roman" w:cs="Times New Roman"/>
                <w:color w:val="000000"/>
              </w:rPr>
            </w:pPr>
          </w:p>
        </w:tc>
        <w:tc>
          <w:tcPr>
            <w:tcW w:w="1420" w:type="dxa"/>
            <w:tcBorders>
              <w:top w:val="nil"/>
              <w:left w:val="nil"/>
              <w:bottom w:val="nil"/>
              <w:right w:val="nil"/>
            </w:tcBorders>
            <w:shd w:val="clear" w:color="auto" w:fill="auto"/>
            <w:noWrap/>
            <w:vAlign w:val="bottom"/>
            <w:hideMark/>
          </w:tcPr>
          <w:p w14:paraId="322B84DD"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4A94D3D9" w14:textId="77777777" w:rsidR="003F77B0" w:rsidRPr="003F77B0" w:rsidRDefault="003F77B0" w:rsidP="003F77B0">
            <w:pPr>
              <w:spacing w:line="240" w:lineRule="auto"/>
              <w:jc w:val="center"/>
              <w:rPr>
                <w:rFonts w:eastAsia="Times New Roman" w:cs="Times New Roman"/>
                <w:color w:val="000000"/>
              </w:rPr>
            </w:pPr>
          </w:p>
        </w:tc>
        <w:tc>
          <w:tcPr>
            <w:tcW w:w="1083" w:type="dxa"/>
            <w:tcBorders>
              <w:top w:val="nil"/>
              <w:left w:val="nil"/>
              <w:bottom w:val="nil"/>
              <w:right w:val="nil"/>
            </w:tcBorders>
            <w:shd w:val="clear" w:color="auto" w:fill="auto"/>
            <w:noWrap/>
            <w:vAlign w:val="bottom"/>
            <w:hideMark/>
          </w:tcPr>
          <w:p w14:paraId="4A900333"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0.3145</w:t>
            </w:r>
          </w:p>
        </w:tc>
        <w:tc>
          <w:tcPr>
            <w:tcW w:w="783" w:type="dxa"/>
            <w:tcBorders>
              <w:top w:val="nil"/>
              <w:left w:val="nil"/>
              <w:bottom w:val="nil"/>
              <w:right w:val="nil"/>
            </w:tcBorders>
            <w:shd w:val="clear" w:color="auto" w:fill="auto"/>
            <w:noWrap/>
            <w:vAlign w:val="bottom"/>
            <w:hideMark/>
          </w:tcPr>
          <w:p w14:paraId="11D78D6D"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8</w:t>
            </w:r>
          </w:p>
        </w:tc>
        <w:tc>
          <w:tcPr>
            <w:tcW w:w="860" w:type="dxa"/>
            <w:tcBorders>
              <w:top w:val="nil"/>
              <w:left w:val="nil"/>
              <w:bottom w:val="nil"/>
              <w:right w:val="nil"/>
            </w:tcBorders>
            <w:shd w:val="clear" w:color="auto" w:fill="auto"/>
            <w:noWrap/>
            <w:vAlign w:val="bottom"/>
            <w:hideMark/>
          </w:tcPr>
          <w:p w14:paraId="15595688"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720.1</w:t>
            </w:r>
          </w:p>
        </w:tc>
        <w:tc>
          <w:tcPr>
            <w:tcW w:w="799" w:type="dxa"/>
            <w:tcBorders>
              <w:top w:val="nil"/>
              <w:left w:val="nil"/>
              <w:bottom w:val="nil"/>
              <w:right w:val="nil"/>
            </w:tcBorders>
            <w:shd w:val="clear" w:color="auto" w:fill="auto"/>
            <w:noWrap/>
            <w:vAlign w:val="bottom"/>
            <w:hideMark/>
          </w:tcPr>
          <w:p w14:paraId="1F596145"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3.6</w:t>
            </w:r>
          </w:p>
        </w:tc>
        <w:tc>
          <w:tcPr>
            <w:tcW w:w="923" w:type="dxa"/>
            <w:tcBorders>
              <w:top w:val="nil"/>
              <w:left w:val="nil"/>
              <w:bottom w:val="nil"/>
              <w:right w:val="nil"/>
            </w:tcBorders>
            <w:shd w:val="clear" w:color="auto" w:fill="auto"/>
            <w:noWrap/>
            <w:vAlign w:val="bottom"/>
            <w:hideMark/>
          </w:tcPr>
          <w:p w14:paraId="42F560F1"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0.022</w:t>
            </w:r>
          </w:p>
        </w:tc>
      </w:tr>
      <w:tr w:rsidR="003F77B0" w:rsidRPr="003F77B0" w14:paraId="1920C42F" w14:textId="77777777" w:rsidTr="00606863">
        <w:trPr>
          <w:trHeight w:val="315"/>
        </w:trPr>
        <w:tc>
          <w:tcPr>
            <w:tcW w:w="1616" w:type="dxa"/>
            <w:tcBorders>
              <w:top w:val="nil"/>
              <w:left w:val="nil"/>
              <w:bottom w:val="nil"/>
              <w:right w:val="nil"/>
            </w:tcBorders>
            <w:shd w:val="clear" w:color="auto" w:fill="auto"/>
            <w:noWrap/>
            <w:vAlign w:val="bottom"/>
            <w:hideMark/>
          </w:tcPr>
          <w:p w14:paraId="1D2E90F3"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13</w:t>
            </w:r>
          </w:p>
        </w:tc>
        <w:tc>
          <w:tcPr>
            <w:tcW w:w="879" w:type="dxa"/>
            <w:tcBorders>
              <w:top w:val="nil"/>
              <w:left w:val="nil"/>
              <w:bottom w:val="nil"/>
              <w:right w:val="nil"/>
            </w:tcBorders>
            <w:shd w:val="clear" w:color="auto" w:fill="auto"/>
            <w:noWrap/>
            <w:vAlign w:val="bottom"/>
            <w:hideMark/>
          </w:tcPr>
          <w:p w14:paraId="1E7B6E0E"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896" w:type="dxa"/>
            <w:tcBorders>
              <w:top w:val="nil"/>
              <w:left w:val="nil"/>
              <w:bottom w:val="nil"/>
              <w:right w:val="nil"/>
            </w:tcBorders>
            <w:shd w:val="clear" w:color="auto" w:fill="auto"/>
            <w:noWrap/>
            <w:vAlign w:val="bottom"/>
            <w:hideMark/>
          </w:tcPr>
          <w:p w14:paraId="0039D646" w14:textId="77777777" w:rsidR="003F77B0" w:rsidRPr="003F77B0" w:rsidRDefault="003F77B0" w:rsidP="003F77B0">
            <w:pPr>
              <w:spacing w:line="240" w:lineRule="auto"/>
              <w:jc w:val="center"/>
              <w:rPr>
                <w:rFonts w:eastAsia="Times New Roman" w:cs="Times New Roman"/>
                <w:color w:val="000000"/>
              </w:rPr>
            </w:pPr>
          </w:p>
        </w:tc>
        <w:tc>
          <w:tcPr>
            <w:tcW w:w="1736" w:type="dxa"/>
            <w:tcBorders>
              <w:top w:val="nil"/>
              <w:left w:val="nil"/>
              <w:bottom w:val="nil"/>
              <w:right w:val="nil"/>
            </w:tcBorders>
            <w:shd w:val="clear" w:color="auto" w:fill="auto"/>
            <w:noWrap/>
            <w:vAlign w:val="bottom"/>
            <w:hideMark/>
          </w:tcPr>
          <w:p w14:paraId="45DDDDF9"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852" w:type="dxa"/>
            <w:tcBorders>
              <w:top w:val="nil"/>
              <w:left w:val="nil"/>
              <w:bottom w:val="nil"/>
              <w:right w:val="nil"/>
            </w:tcBorders>
            <w:shd w:val="clear" w:color="auto" w:fill="auto"/>
            <w:noWrap/>
            <w:vAlign w:val="bottom"/>
            <w:hideMark/>
          </w:tcPr>
          <w:p w14:paraId="6B99692E" w14:textId="77777777" w:rsidR="003F77B0" w:rsidRPr="003F77B0" w:rsidRDefault="003F77B0" w:rsidP="003F77B0">
            <w:pPr>
              <w:spacing w:line="240" w:lineRule="auto"/>
              <w:jc w:val="center"/>
              <w:rPr>
                <w:rFonts w:eastAsia="Times New Roman" w:cs="Times New Roman"/>
                <w:color w:val="000000"/>
              </w:rPr>
            </w:pPr>
          </w:p>
        </w:tc>
        <w:tc>
          <w:tcPr>
            <w:tcW w:w="1420" w:type="dxa"/>
            <w:tcBorders>
              <w:top w:val="nil"/>
              <w:left w:val="nil"/>
              <w:bottom w:val="nil"/>
              <w:right w:val="nil"/>
            </w:tcBorders>
            <w:shd w:val="clear" w:color="auto" w:fill="auto"/>
            <w:noWrap/>
            <w:vAlign w:val="bottom"/>
            <w:hideMark/>
          </w:tcPr>
          <w:p w14:paraId="7764FC20"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1030" w:type="dxa"/>
            <w:tcBorders>
              <w:top w:val="nil"/>
              <w:left w:val="nil"/>
              <w:bottom w:val="nil"/>
              <w:right w:val="nil"/>
            </w:tcBorders>
            <w:shd w:val="clear" w:color="auto" w:fill="auto"/>
            <w:noWrap/>
            <w:vAlign w:val="bottom"/>
            <w:hideMark/>
          </w:tcPr>
          <w:p w14:paraId="78293F8C" w14:textId="77777777" w:rsidR="003F77B0" w:rsidRPr="003F77B0" w:rsidRDefault="003F77B0" w:rsidP="003F77B0">
            <w:pPr>
              <w:spacing w:line="240" w:lineRule="auto"/>
              <w:jc w:val="center"/>
              <w:rPr>
                <w:rFonts w:eastAsia="Times New Roman" w:cs="Times New Roman"/>
                <w:color w:val="000000"/>
              </w:rPr>
            </w:pPr>
          </w:p>
        </w:tc>
        <w:tc>
          <w:tcPr>
            <w:tcW w:w="1083" w:type="dxa"/>
            <w:tcBorders>
              <w:top w:val="nil"/>
              <w:left w:val="nil"/>
              <w:bottom w:val="nil"/>
              <w:right w:val="nil"/>
            </w:tcBorders>
            <w:shd w:val="clear" w:color="auto" w:fill="auto"/>
            <w:noWrap/>
            <w:vAlign w:val="bottom"/>
            <w:hideMark/>
          </w:tcPr>
          <w:p w14:paraId="6177DBAA"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0.3371</w:t>
            </w:r>
          </w:p>
        </w:tc>
        <w:tc>
          <w:tcPr>
            <w:tcW w:w="783" w:type="dxa"/>
            <w:tcBorders>
              <w:top w:val="nil"/>
              <w:left w:val="nil"/>
              <w:bottom w:val="nil"/>
              <w:right w:val="nil"/>
            </w:tcBorders>
            <w:shd w:val="clear" w:color="auto" w:fill="auto"/>
            <w:noWrap/>
            <w:vAlign w:val="bottom"/>
            <w:hideMark/>
          </w:tcPr>
          <w:p w14:paraId="4E32E1B2"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12</w:t>
            </w:r>
          </w:p>
        </w:tc>
        <w:tc>
          <w:tcPr>
            <w:tcW w:w="860" w:type="dxa"/>
            <w:tcBorders>
              <w:top w:val="nil"/>
              <w:left w:val="nil"/>
              <w:bottom w:val="nil"/>
              <w:right w:val="nil"/>
            </w:tcBorders>
            <w:shd w:val="clear" w:color="auto" w:fill="auto"/>
            <w:noWrap/>
            <w:vAlign w:val="bottom"/>
            <w:hideMark/>
          </w:tcPr>
          <w:p w14:paraId="11095ACF"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720.4</w:t>
            </w:r>
          </w:p>
        </w:tc>
        <w:tc>
          <w:tcPr>
            <w:tcW w:w="799" w:type="dxa"/>
            <w:tcBorders>
              <w:top w:val="nil"/>
              <w:left w:val="nil"/>
              <w:bottom w:val="nil"/>
              <w:right w:val="nil"/>
            </w:tcBorders>
            <w:shd w:val="clear" w:color="auto" w:fill="auto"/>
            <w:noWrap/>
            <w:vAlign w:val="bottom"/>
            <w:hideMark/>
          </w:tcPr>
          <w:p w14:paraId="2EED7551"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4.0</w:t>
            </w:r>
          </w:p>
        </w:tc>
        <w:tc>
          <w:tcPr>
            <w:tcW w:w="923" w:type="dxa"/>
            <w:tcBorders>
              <w:top w:val="nil"/>
              <w:left w:val="nil"/>
              <w:bottom w:val="nil"/>
              <w:right w:val="nil"/>
            </w:tcBorders>
            <w:shd w:val="clear" w:color="auto" w:fill="auto"/>
            <w:noWrap/>
            <w:vAlign w:val="bottom"/>
            <w:hideMark/>
          </w:tcPr>
          <w:p w14:paraId="66BA6E27"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0.019</w:t>
            </w:r>
          </w:p>
        </w:tc>
      </w:tr>
      <w:tr w:rsidR="003F77B0" w:rsidRPr="003F77B0" w14:paraId="4D48AD77" w14:textId="77777777" w:rsidTr="00606863">
        <w:trPr>
          <w:trHeight w:val="315"/>
        </w:trPr>
        <w:tc>
          <w:tcPr>
            <w:tcW w:w="1616" w:type="dxa"/>
            <w:tcBorders>
              <w:top w:val="nil"/>
              <w:left w:val="nil"/>
              <w:bottom w:val="single" w:sz="4" w:space="0" w:color="auto"/>
              <w:right w:val="nil"/>
            </w:tcBorders>
            <w:shd w:val="clear" w:color="auto" w:fill="auto"/>
            <w:noWrap/>
            <w:vAlign w:val="bottom"/>
            <w:hideMark/>
          </w:tcPr>
          <w:p w14:paraId="1912F5C6"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14</w:t>
            </w:r>
          </w:p>
        </w:tc>
        <w:tc>
          <w:tcPr>
            <w:tcW w:w="879" w:type="dxa"/>
            <w:tcBorders>
              <w:top w:val="nil"/>
              <w:left w:val="nil"/>
              <w:bottom w:val="single" w:sz="4" w:space="0" w:color="auto"/>
              <w:right w:val="nil"/>
            </w:tcBorders>
            <w:shd w:val="clear" w:color="auto" w:fill="auto"/>
            <w:noWrap/>
            <w:vAlign w:val="bottom"/>
            <w:hideMark/>
          </w:tcPr>
          <w:p w14:paraId="076B7756"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 </w:t>
            </w:r>
          </w:p>
        </w:tc>
        <w:tc>
          <w:tcPr>
            <w:tcW w:w="896" w:type="dxa"/>
            <w:tcBorders>
              <w:top w:val="nil"/>
              <w:left w:val="nil"/>
              <w:bottom w:val="single" w:sz="4" w:space="0" w:color="auto"/>
              <w:right w:val="nil"/>
            </w:tcBorders>
            <w:shd w:val="clear" w:color="auto" w:fill="auto"/>
            <w:noWrap/>
            <w:vAlign w:val="bottom"/>
            <w:hideMark/>
          </w:tcPr>
          <w:p w14:paraId="40CDDFE1"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 </w:t>
            </w:r>
          </w:p>
        </w:tc>
        <w:tc>
          <w:tcPr>
            <w:tcW w:w="1736" w:type="dxa"/>
            <w:tcBorders>
              <w:top w:val="nil"/>
              <w:left w:val="nil"/>
              <w:bottom w:val="single" w:sz="4" w:space="0" w:color="auto"/>
              <w:right w:val="nil"/>
            </w:tcBorders>
            <w:shd w:val="clear" w:color="auto" w:fill="auto"/>
            <w:noWrap/>
            <w:vAlign w:val="bottom"/>
            <w:hideMark/>
          </w:tcPr>
          <w:p w14:paraId="35129913"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 </w:t>
            </w:r>
          </w:p>
        </w:tc>
        <w:tc>
          <w:tcPr>
            <w:tcW w:w="852" w:type="dxa"/>
            <w:tcBorders>
              <w:top w:val="nil"/>
              <w:left w:val="nil"/>
              <w:bottom w:val="single" w:sz="4" w:space="0" w:color="auto"/>
              <w:right w:val="nil"/>
            </w:tcBorders>
            <w:shd w:val="clear" w:color="auto" w:fill="auto"/>
            <w:noWrap/>
            <w:vAlign w:val="bottom"/>
            <w:hideMark/>
          </w:tcPr>
          <w:p w14:paraId="25873BAE"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 </w:t>
            </w:r>
          </w:p>
        </w:tc>
        <w:tc>
          <w:tcPr>
            <w:tcW w:w="1420" w:type="dxa"/>
            <w:tcBorders>
              <w:top w:val="nil"/>
              <w:left w:val="nil"/>
              <w:bottom w:val="single" w:sz="4" w:space="0" w:color="auto"/>
              <w:right w:val="nil"/>
            </w:tcBorders>
            <w:shd w:val="clear" w:color="auto" w:fill="auto"/>
            <w:noWrap/>
            <w:vAlign w:val="bottom"/>
            <w:hideMark/>
          </w:tcPr>
          <w:p w14:paraId="50094A84"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1030" w:type="dxa"/>
            <w:tcBorders>
              <w:top w:val="nil"/>
              <w:left w:val="nil"/>
              <w:bottom w:val="single" w:sz="4" w:space="0" w:color="auto"/>
              <w:right w:val="nil"/>
            </w:tcBorders>
            <w:shd w:val="clear" w:color="auto" w:fill="auto"/>
            <w:noWrap/>
            <w:vAlign w:val="bottom"/>
            <w:hideMark/>
          </w:tcPr>
          <w:p w14:paraId="0F7C8EA9"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w:t>
            </w:r>
          </w:p>
        </w:tc>
        <w:tc>
          <w:tcPr>
            <w:tcW w:w="1083" w:type="dxa"/>
            <w:tcBorders>
              <w:top w:val="nil"/>
              <w:left w:val="nil"/>
              <w:bottom w:val="single" w:sz="4" w:space="0" w:color="auto"/>
              <w:right w:val="nil"/>
            </w:tcBorders>
            <w:shd w:val="clear" w:color="auto" w:fill="auto"/>
            <w:noWrap/>
            <w:vAlign w:val="bottom"/>
            <w:hideMark/>
          </w:tcPr>
          <w:p w14:paraId="3879A1AB"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0.3136</w:t>
            </w:r>
          </w:p>
        </w:tc>
        <w:tc>
          <w:tcPr>
            <w:tcW w:w="783" w:type="dxa"/>
            <w:tcBorders>
              <w:top w:val="nil"/>
              <w:left w:val="nil"/>
              <w:bottom w:val="single" w:sz="4" w:space="0" w:color="auto"/>
              <w:right w:val="nil"/>
            </w:tcBorders>
            <w:shd w:val="clear" w:color="auto" w:fill="auto"/>
            <w:noWrap/>
            <w:vAlign w:val="bottom"/>
            <w:hideMark/>
          </w:tcPr>
          <w:p w14:paraId="2D3BE068"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8</w:t>
            </w:r>
          </w:p>
        </w:tc>
        <w:tc>
          <w:tcPr>
            <w:tcW w:w="860" w:type="dxa"/>
            <w:tcBorders>
              <w:top w:val="nil"/>
              <w:left w:val="nil"/>
              <w:bottom w:val="single" w:sz="4" w:space="0" w:color="auto"/>
              <w:right w:val="nil"/>
            </w:tcBorders>
            <w:shd w:val="clear" w:color="auto" w:fill="auto"/>
            <w:noWrap/>
            <w:vAlign w:val="bottom"/>
            <w:hideMark/>
          </w:tcPr>
          <w:p w14:paraId="6D1CD3F7"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720.4</w:t>
            </w:r>
          </w:p>
        </w:tc>
        <w:tc>
          <w:tcPr>
            <w:tcW w:w="799" w:type="dxa"/>
            <w:tcBorders>
              <w:top w:val="nil"/>
              <w:left w:val="nil"/>
              <w:bottom w:val="single" w:sz="4" w:space="0" w:color="auto"/>
              <w:right w:val="nil"/>
            </w:tcBorders>
            <w:shd w:val="clear" w:color="auto" w:fill="auto"/>
            <w:noWrap/>
            <w:vAlign w:val="bottom"/>
            <w:hideMark/>
          </w:tcPr>
          <w:p w14:paraId="05FC90F0"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4.0</w:t>
            </w:r>
          </w:p>
        </w:tc>
        <w:tc>
          <w:tcPr>
            <w:tcW w:w="923" w:type="dxa"/>
            <w:tcBorders>
              <w:top w:val="nil"/>
              <w:left w:val="nil"/>
              <w:bottom w:val="single" w:sz="4" w:space="0" w:color="auto"/>
              <w:right w:val="nil"/>
            </w:tcBorders>
            <w:shd w:val="clear" w:color="auto" w:fill="auto"/>
            <w:noWrap/>
            <w:vAlign w:val="bottom"/>
            <w:hideMark/>
          </w:tcPr>
          <w:p w14:paraId="4550F15F"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0.019</w:t>
            </w:r>
          </w:p>
        </w:tc>
      </w:tr>
      <w:tr w:rsidR="003F77B0" w:rsidRPr="003F77B0" w14:paraId="0D0C6C28" w14:textId="77777777" w:rsidTr="00606863">
        <w:trPr>
          <w:trHeight w:val="315"/>
        </w:trPr>
        <w:tc>
          <w:tcPr>
            <w:tcW w:w="1616" w:type="dxa"/>
            <w:tcBorders>
              <w:top w:val="nil"/>
              <w:left w:val="nil"/>
              <w:bottom w:val="nil"/>
              <w:right w:val="nil"/>
            </w:tcBorders>
            <w:shd w:val="clear" w:color="auto" w:fill="auto"/>
            <w:noWrap/>
            <w:vAlign w:val="bottom"/>
            <w:hideMark/>
          </w:tcPr>
          <w:p w14:paraId="783393E8" w14:textId="77777777" w:rsidR="003F77B0" w:rsidRPr="003F77B0" w:rsidRDefault="003F77B0" w:rsidP="003F77B0">
            <w:pPr>
              <w:spacing w:line="240" w:lineRule="auto"/>
              <w:jc w:val="right"/>
              <w:rPr>
                <w:rFonts w:eastAsia="Times New Roman" w:cs="Times New Roman"/>
                <w:color w:val="000000"/>
              </w:rPr>
            </w:pPr>
            <w:r w:rsidRPr="003F77B0">
              <w:rPr>
                <w:rFonts w:eastAsia="Times New Roman" w:cs="Times New Roman"/>
                <w:color w:val="000000"/>
              </w:rPr>
              <w:t>Sums:</w:t>
            </w:r>
          </w:p>
        </w:tc>
        <w:tc>
          <w:tcPr>
            <w:tcW w:w="879" w:type="dxa"/>
            <w:tcBorders>
              <w:top w:val="nil"/>
              <w:left w:val="nil"/>
              <w:bottom w:val="nil"/>
              <w:right w:val="nil"/>
            </w:tcBorders>
            <w:shd w:val="clear" w:color="auto" w:fill="auto"/>
            <w:noWrap/>
            <w:vAlign w:val="bottom"/>
            <w:hideMark/>
          </w:tcPr>
          <w:p w14:paraId="6DBE17C6"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5</w:t>
            </w:r>
          </w:p>
        </w:tc>
        <w:tc>
          <w:tcPr>
            <w:tcW w:w="896" w:type="dxa"/>
            <w:tcBorders>
              <w:top w:val="nil"/>
              <w:left w:val="nil"/>
              <w:bottom w:val="nil"/>
              <w:right w:val="nil"/>
            </w:tcBorders>
            <w:shd w:val="clear" w:color="auto" w:fill="auto"/>
            <w:noWrap/>
            <w:vAlign w:val="bottom"/>
            <w:hideMark/>
          </w:tcPr>
          <w:p w14:paraId="30A307BC"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3</w:t>
            </w:r>
          </w:p>
        </w:tc>
        <w:tc>
          <w:tcPr>
            <w:tcW w:w="1736" w:type="dxa"/>
            <w:tcBorders>
              <w:top w:val="nil"/>
              <w:left w:val="nil"/>
              <w:bottom w:val="nil"/>
              <w:right w:val="nil"/>
            </w:tcBorders>
            <w:shd w:val="clear" w:color="auto" w:fill="auto"/>
            <w:noWrap/>
            <w:vAlign w:val="bottom"/>
            <w:hideMark/>
          </w:tcPr>
          <w:p w14:paraId="796C740F"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3</w:t>
            </w:r>
          </w:p>
        </w:tc>
        <w:tc>
          <w:tcPr>
            <w:tcW w:w="852" w:type="dxa"/>
            <w:tcBorders>
              <w:top w:val="nil"/>
              <w:left w:val="nil"/>
              <w:bottom w:val="nil"/>
              <w:right w:val="nil"/>
            </w:tcBorders>
            <w:shd w:val="clear" w:color="auto" w:fill="auto"/>
            <w:noWrap/>
            <w:vAlign w:val="bottom"/>
            <w:hideMark/>
          </w:tcPr>
          <w:p w14:paraId="50AD6F90"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5</w:t>
            </w:r>
          </w:p>
        </w:tc>
        <w:tc>
          <w:tcPr>
            <w:tcW w:w="1420" w:type="dxa"/>
            <w:tcBorders>
              <w:top w:val="nil"/>
              <w:left w:val="nil"/>
              <w:bottom w:val="nil"/>
              <w:right w:val="nil"/>
            </w:tcBorders>
            <w:shd w:val="clear" w:color="auto" w:fill="auto"/>
            <w:noWrap/>
            <w:vAlign w:val="bottom"/>
            <w:hideMark/>
          </w:tcPr>
          <w:p w14:paraId="289DDAEE"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10</w:t>
            </w:r>
          </w:p>
        </w:tc>
        <w:tc>
          <w:tcPr>
            <w:tcW w:w="1030" w:type="dxa"/>
            <w:tcBorders>
              <w:top w:val="nil"/>
              <w:left w:val="nil"/>
              <w:bottom w:val="nil"/>
              <w:right w:val="nil"/>
            </w:tcBorders>
            <w:shd w:val="clear" w:color="auto" w:fill="auto"/>
            <w:noWrap/>
            <w:vAlign w:val="bottom"/>
            <w:hideMark/>
          </w:tcPr>
          <w:p w14:paraId="4AE49A5A"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1</w:t>
            </w:r>
          </w:p>
        </w:tc>
        <w:tc>
          <w:tcPr>
            <w:tcW w:w="1083" w:type="dxa"/>
            <w:tcBorders>
              <w:top w:val="nil"/>
              <w:left w:val="nil"/>
              <w:bottom w:val="nil"/>
              <w:right w:val="nil"/>
            </w:tcBorders>
            <w:shd w:val="clear" w:color="auto" w:fill="auto"/>
            <w:noWrap/>
            <w:vAlign w:val="bottom"/>
            <w:hideMark/>
          </w:tcPr>
          <w:p w14:paraId="3F0249E2" w14:textId="77777777" w:rsidR="003F77B0" w:rsidRPr="003F77B0" w:rsidRDefault="003F77B0" w:rsidP="003F77B0">
            <w:pPr>
              <w:spacing w:line="240" w:lineRule="auto"/>
              <w:jc w:val="center"/>
              <w:rPr>
                <w:rFonts w:ascii="Calibri" w:eastAsia="Times New Roman" w:hAnsi="Calibri" w:cs="Times New Roman"/>
                <w:color w:val="000000"/>
                <w:sz w:val="22"/>
                <w:szCs w:val="22"/>
              </w:rPr>
            </w:pPr>
          </w:p>
        </w:tc>
        <w:tc>
          <w:tcPr>
            <w:tcW w:w="783" w:type="dxa"/>
            <w:tcBorders>
              <w:top w:val="nil"/>
              <w:left w:val="nil"/>
              <w:bottom w:val="nil"/>
              <w:right w:val="nil"/>
            </w:tcBorders>
            <w:shd w:val="clear" w:color="auto" w:fill="auto"/>
            <w:noWrap/>
            <w:vAlign w:val="bottom"/>
            <w:hideMark/>
          </w:tcPr>
          <w:p w14:paraId="55D93F1D" w14:textId="77777777" w:rsidR="003F77B0" w:rsidRPr="003F77B0" w:rsidRDefault="003F77B0" w:rsidP="003F77B0">
            <w:pPr>
              <w:spacing w:line="240" w:lineRule="auto"/>
              <w:jc w:val="center"/>
              <w:rPr>
                <w:rFonts w:ascii="Calibri" w:eastAsia="Times New Roman" w:hAnsi="Calibri" w:cs="Times New Roman"/>
                <w:color w:val="000000"/>
                <w:sz w:val="22"/>
                <w:szCs w:val="22"/>
              </w:rPr>
            </w:pPr>
          </w:p>
        </w:tc>
        <w:tc>
          <w:tcPr>
            <w:tcW w:w="860" w:type="dxa"/>
            <w:tcBorders>
              <w:top w:val="nil"/>
              <w:left w:val="nil"/>
              <w:bottom w:val="nil"/>
              <w:right w:val="nil"/>
            </w:tcBorders>
            <w:shd w:val="clear" w:color="auto" w:fill="auto"/>
            <w:noWrap/>
            <w:vAlign w:val="bottom"/>
            <w:hideMark/>
          </w:tcPr>
          <w:p w14:paraId="0A57177A" w14:textId="77777777" w:rsidR="003F77B0" w:rsidRPr="003F77B0" w:rsidRDefault="003F77B0" w:rsidP="003F77B0">
            <w:pPr>
              <w:spacing w:line="240" w:lineRule="auto"/>
              <w:jc w:val="center"/>
              <w:rPr>
                <w:rFonts w:ascii="Calibri" w:eastAsia="Times New Roman" w:hAnsi="Calibri" w:cs="Times New Roman"/>
                <w:color w:val="000000"/>
                <w:sz w:val="22"/>
                <w:szCs w:val="22"/>
              </w:rPr>
            </w:pPr>
          </w:p>
        </w:tc>
        <w:tc>
          <w:tcPr>
            <w:tcW w:w="799" w:type="dxa"/>
            <w:tcBorders>
              <w:top w:val="nil"/>
              <w:left w:val="nil"/>
              <w:bottom w:val="nil"/>
              <w:right w:val="nil"/>
            </w:tcBorders>
            <w:shd w:val="clear" w:color="auto" w:fill="auto"/>
            <w:noWrap/>
            <w:vAlign w:val="bottom"/>
            <w:hideMark/>
          </w:tcPr>
          <w:p w14:paraId="4A2C51ED" w14:textId="77777777" w:rsidR="003F77B0" w:rsidRPr="003F77B0" w:rsidRDefault="003F77B0" w:rsidP="003F77B0">
            <w:pPr>
              <w:spacing w:line="240" w:lineRule="auto"/>
              <w:jc w:val="center"/>
              <w:rPr>
                <w:rFonts w:ascii="Calibri" w:eastAsia="Times New Roman" w:hAnsi="Calibri" w:cs="Times New Roman"/>
                <w:color w:val="000000"/>
                <w:sz w:val="22"/>
                <w:szCs w:val="22"/>
              </w:rPr>
            </w:pPr>
          </w:p>
        </w:tc>
        <w:tc>
          <w:tcPr>
            <w:tcW w:w="923" w:type="dxa"/>
            <w:tcBorders>
              <w:top w:val="nil"/>
              <w:left w:val="nil"/>
              <w:bottom w:val="nil"/>
              <w:right w:val="nil"/>
            </w:tcBorders>
            <w:shd w:val="clear" w:color="auto" w:fill="auto"/>
            <w:noWrap/>
            <w:vAlign w:val="bottom"/>
            <w:hideMark/>
          </w:tcPr>
          <w:p w14:paraId="214FCA31" w14:textId="77777777" w:rsidR="003F77B0" w:rsidRPr="003F77B0" w:rsidRDefault="003F77B0" w:rsidP="003F77B0">
            <w:pPr>
              <w:spacing w:line="240" w:lineRule="auto"/>
              <w:jc w:val="center"/>
              <w:rPr>
                <w:rFonts w:ascii="Calibri" w:eastAsia="Times New Roman" w:hAnsi="Calibri" w:cs="Times New Roman"/>
                <w:color w:val="000000"/>
                <w:sz w:val="22"/>
                <w:szCs w:val="22"/>
              </w:rPr>
            </w:pPr>
          </w:p>
        </w:tc>
      </w:tr>
      <w:tr w:rsidR="003F77B0" w:rsidRPr="003F77B0" w14:paraId="7CFBBD86" w14:textId="77777777" w:rsidTr="00606863">
        <w:trPr>
          <w:trHeight w:val="315"/>
        </w:trPr>
        <w:tc>
          <w:tcPr>
            <w:tcW w:w="1616" w:type="dxa"/>
            <w:tcBorders>
              <w:top w:val="nil"/>
              <w:left w:val="nil"/>
              <w:bottom w:val="single" w:sz="4" w:space="0" w:color="auto"/>
              <w:right w:val="nil"/>
            </w:tcBorders>
            <w:shd w:val="clear" w:color="auto" w:fill="auto"/>
            <w:noWrap/>
            <w:vAlign w:val="bottom"/>
            <w:hideMark/>
          </w:tcPr>
          <w:p w14:paraId="309DF068" w14:textId="77777777" w:rsidR="003F77B0" w:rsidRPr="003F77B0" w:rsidRDefault="003F77B0" w:rsidP="003F77B0">
            <w:pPr>
              <w:spacing w:line="240" w:lineRule="auto"/>
              <w:jc w:val="right"/>
              <w:rPr>
                <w:rFonts w:eastAsia="Times New Roman" w:cs="Times New Roman"/>
                <w:color w:val="000000"/>
              </w:rPr>
            </w:pPr>
            <w:r w:rsidRPr="003F77B0">
              <w:rPr>
                <w:rFonts w:eastAsia="Times New Roman" w:cs="Times New Roman"/>
                <w:color w:val="000000"/>
              </w:rPr>
              <w:t>% of models:</w:t>
            </w:r>
          </w:p>
        </w:tc>
        <w:tc>
          <w:tcPr>
            <w:tcW w:w="879" w:type="dxa"/>
            <w:tcBorders>
              <w:top w:val="nil"/>
              <w:left w:val="nil"/>
              <w:bottom w:val="single" w:sz="4" w:space="0" w:color="auto"/>
              <w:right w:val="nil"/>
            </w:tcBorders>
            <w:shd w:val="clear" w:color="auto" w:fill="auto"/>
            <w:noWrap/>
            <w:vAlign w:val="bottom"/>
            <w:hideMark/>
          </w:tcPr>
          <w:p w14:paraId="361C9043"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36%</w:t>
            </w:r>
          </w:p>
        </w:tc>
        <w:tc>
          <w:tcPr>
            <w:tcW w:w="896" w:type="dxa"/>
            <w:tcBorders>
              <w:top w:val="nil"/>
              <w:left w:val="nil"/>
              <w:bottom w:val="single" w:sz="4" w:space="0" w:color="auto"/>
              <w:right w:val="nil"/>
            </w:tcBorders>
            <w:shd w:val="clear" w:color="auto" w:fill="auto"/>
            <w:noWrap/>
            <w:vAlign w:val="bottom"/>
            <w:hideMark/>
          </w:tcPr>
          <w:p w14:paraId="00D722F3"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21%</w:t>
            </w:r>
          </w:p>
        </w:tc>
        <w:tc>
          <w:tcPr>
            <w:tcW w:w="1736" w:type="dxa"/>
            <w:tcBorders>
              <w:top w:val="nil"/>
              <w:left w:val="nil"/>
              <w:bottom w:val="single" w:sz="4" w:space="0" w:color="auto"/>
              <w:right w:val="nil"/>
            </w:tcBorders>
            <w:shd w:val="clear" w:color="auto" w:fill="auto"/>
            <w:noWrap/>
            <w:vAlign w:val="bottom"/>
            <w:hideMark/>
          </w:tcPr>
          <w:p w14:paraId="58647820"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21%</w:t>
            </w:r>
          </w:p>
        </w:tc>
        <w:tc>
          <w:tcPr>
            <w:tcW w:w="852" w:type="dxa"/>
            <w:tcBorders>
              <w:top w:val="nil"/>
              <w:left w:val="nil"/>
              <w:bottom w:val="single" w:sz="4" w:space="0" w:color="auto"/>
              <w:right w:val="nil"/>
            </w:tcBorders>
            <w:shd w:val="clear" w:color="auto" w:fill="auto"/>
            <w:noWrap/>
            <w:vAlign w:val="bottom"/>
            <w:hideMark/>
          </w:tcPr>
          <w:p w14:paraId="21615824"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36%</w:t>
            </w:r>
          </w:p>
        </w:tc>
        <w:tc>
          <w:tcPr>
            <w:tcW w:w="1420" w:type="dxa"/>
            <w:tcBorders>
              <w:top w:val="nil"/>
              <w:left w:val="nil"/>
              <w:bottom w:val="single" w:sz="4" w:space="0" w:color="auto"/>
              <w:right w:val="nil"/>
            </w:tcBorders>
            <w:shd w:val="clear" w:color="auto" w:fill="auto"/>
            <w:noWrap/>
            <w:vAlign w:val="bottom"/>
            <w:hideMark/>
          </w:tcPr>
          <w:p w14:paraId="2E7F2D54"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71%</w:t>
            </w:r>
          </w:p>
        </w:tc>
        <w:tc>
          <w:tcPr>
            <w:tcW w:w="1030" w:type="dxa"/>
            <w:tcBorders>
              <w:top w:val="nil"/>
              <w:left w:val="nil"/>
              <w:bottom w:val="single" w:sz="4" w:space="0" w:color="auto"/>
              <w:right w:val="nil"/>
            </w:tcBorders>
            <w:shd w:val="clear" w:color="auto" w:fill="auto"/>
            <w:noWrap/>
            <w:vAlign w:val="bottom"/>
            <w:hideMark/>
          </w:tcPr>
          <w:p w14:paraId="5FFAB798" w14:textId="77777777" w:rsidR="003F77B0" w:rsidRPr="003F77B0" w:rsidRDefault="003F77B0" w:rsidP="003F77B0">
            <w:pPr>
              <w:spacing w:line="240" w:lineRule="auto"/>
              <w:jc w:val="center"/>
              <w:rPr>
                <w:rFonts w:eastAsia="Times New Roman" w:cs="Times New Roman"/>
                <w:color w:val="000000"/>
              </w:rPr>
            </w:pPr>
            <w:r w:rsidRPr="003F77B0">
              <w:rPr>
                <w:rFonts w:eastAsia="Times New Roman" w:cs="Times New Roman"/>
                <w:color w:val="000000"/>
              </w:rPr>
              <w:t>7%</w:t>
            </w:r>
          </w:p>
        </w:tc>
        <w:tc>
          <w:tcPr>
            <w:tcW w:w="1083" w:type="dxa"/>
            <w:tcBorders>
              <w:top w:val="nil"/>
              <w:left w:val="nil"/>
              <w:bottom w:val="single" w:sz="4" w:space="0" w:color="auto"/>
              <w:right w:val="nil"/>
            </w:tcBorders>
            <w:shd w:val="clear" w:color="auto" w:fill="auto"/>
            <w:noWrap/>
            <w:vAlign w:val="bottom"/>
            <w:hideMark/>
          </w:tcPr>
          <w:p w14:paraId="30623862" w14:textId="77777777" w:rsidR="003F77B0" w:rsidRPr="003F77B0" w:rsidRDefault="003F77B0" w:rsidP="003F77B0">
            <w:pPr>
              <w:spacing w:line="240" w:lineRule="auto"/>
              <w:jc w:val="center"/>
              <w:rPr>
                <w:rFonts w:ascii="Calibri" w:eastAsia="Times New Roman" w:hAnsi="Calibri" w:cs="Times New Roman"/>
                <w:color w:val="000000"/>
                <w:sz w:val="22"/>
                <w:szCs w:val="22"/>
              </w:rPr>
            </w:pPr>
            <w:r w:rsidRPr="003F77B0">
              <w:rPr>
                <w:rFonts w:ascii="Calibri" w:eastAsia="Times New Roman" w:hAnsi="Calibri" w:cs="Times New Roman"/>
                <w:color w:val="000000"/>
                <w:sz w:val="22"/>
                <w:szCs w:val="22"/>
              </w:rPr>
              <w:t> </w:t>
            </w:r>
          </w:p>
        </w:tc>
        <w:tc>
          <w:tcPr>
            <w:tcW w:w="783" w:type="dxa"/>
            <w:tcBorders>
              <w:top w:val="nil"/>
              <w:left w:val="nil"/>
              <w:bottom w:val="single" w:sz="4" w:space="0" w:color="auto"/>
              <w:right w:val="nil"/>
            </w:tcBorders>
            <w:shd w:val="clear" w:color="auto" w:fill="auto"/>
            <w:noWrap/>
            <w:vAlign w:val="bottom"/>
            <w:hideMark/>
          </w:tcPr>
          <w:p w14:paraId="4319CC3C" w14:textId="77777777" w:rsidR="003F77B0" w:rsidRPr="003F77B0" w:rsidRDefault="003F77B0" w:rsidP="003F77B0">
            <w:pPr>
              <w:spacing w:line="240" w:lineRule="auto"/>
              <w:jc w:val="center"/>
              <w:rPr>
                <w:rFonts w:ascii="Calibri" w:eastAsia="Times New Roman" w:hAnsi="Calibri" w:cs="Times New Roman"/>
                <w:color w:val="000000"/>
                <w:sz w:val="22"/>
                <w:szCs w:val="22"/>
              </w:rPr>
            </w:pPr>
            <w:r w:rsidRPr="003F77B0">
              <w:rPr>
                <w:rFonts w:ascii="Calibri" w:eastAsia="Times New Roman" w:hAnsi="Calibri" w:cs="Times New Roman"/>
                <w:color w:val="000000"/>
                <w:sz w:val="22"/>
                <w:szCs w:val="22"/>
              </w:rPr>
              <w:t> </w:t>
            </w:r>
          </w:p>
        </w:tc>
        <w:tc>
          <w:tcPr>
            <w:tcW w:w="860" w:type="dxa"/>
            <w:tcBorders>
              <w:top w:val="nil"/>
              <w:left w:val="nil"/>
              <w:bottom w:val="single" w:sz="4" w:space="0" w:color="auto"/>
              <w:right w:val="nil"/>
            </w:tcBorders>
            <w:shd w:val="clear" w:color="auto" w:fill="auto"/>
            <w:noWrap/>
            <w:vAlign w:val="bottom"/>
            <w:hideMark/>
          </w:tcPr>
          <w:p w14:paraId="4FBD0252" w14:textId="77777777" w:rsidR="003F77B0" w:rsidRPr="003F77B0" w:rsidRDefault="003F77B0" w:rsidP="003F77B0">
            <w:pPr>
              <w:spacing w:line="240" w:lineRule="auto"/>
              <w:jc w:val="center"/>
              <w:rPr>
                <w:rFonts w:ascii="Calibri" w:eastAsia="Times New Roman" w:hAnsi="Calibri" w:cs="Times New Roman"/>
                <w:color w:val="000000"/>
                <w:sz w:val="22"/>
                <w:szCs w:val="22"/>
              </w:rPr>
            </w:pPr>
            <w:r w:rsidRPr="003F77B0">
              <w:rPr>
                <w:rFonts w:ascii="Calibri" w:eastAsia="Times New Roman" w:hAnsi="Calibri" w:cs="Times New Roman"/>
                <w:color w:val="000000"/>
                <w:sz w:val="22"/>
                <w:szCs w:val="22"/>
              </w:rPr>
              <w:t> </w:t>
            </w:r>
          </w:p>
        </w:tc>
        <w:tc>
          <w:tcPr>
            <w:tcW w:w="799" w:type="dxa"/>
            <w:tcBorders>
              <w:top w:val="nil"/>
              <w:left w:val="nil"/>
              <w:bottom w:val="single" w:sz="4" w:space="0" w:color="auto"/>
              <w:right w:val="nil"/>
            </w:tcBorders>
            <w:shd w:val="clear" w:color="auto" w:fill="auto"/>
            <w:noWrap/>
            <w:vAlign w:val="bottom"/>
            <w:hideMark/>
          </w:tcPr>
          <w:p w14:paraId="210EEC8B" w14:textId="77777777" w:rsidR="003F77B0" w:rsidRPr="003F77B0" w:rsidRDefault="003F77B0" w:rsidP="003F77B0">
            <w:pPr>
              <w:spacing w:line="240" w:lineRule="auto"/>
              <w:jc w:val="center"/>
              <w:rPr>
                <w:rFonts w:ascii="Calibri" w:eastAsia="Times New Roman" w:hAnsi="Calibri" w:cs="Times New Roman"/>
                <w:color w:val="000000"/>
                <w:sz w:val="22"/>
                <w:szCs w:val="22"/>
              </w:rPr>
            </w:pPr>
            <w:r w:rsidRPr="003F77B0">
              <w:rPr>
                <w:rFonts w:ascii="Calibri" w:eastAsia="Times New Roman" w:hAnsi="Calibri" w:cs="Times New Roman"/>
                <w:color w:val="000000"/>
                <w:sz w:val="22"/>
                <w:szCs w:val="22"/>
              </w:rPr>
              <w:t> </w:t>
            </w:r>
          </w:p>
        </w:tc>
        <w:tc>
          <w:tcPr>
            <w:tcW w:w="923" w:type="dxa"/>
            <w:tcBorders>
              <w:top w:val="nil"/>
              <w:left w:val="nil"/>
              <w:bottom w:val="single" w:sz="4" w:space="0" w:color="auto"/>
              <w:right w:val="nil"/>
            </w:tcBorders>
            <w:shd w:val="clear" w:color="auto" w:fill="auto"/>
            <w:noWrap/>
            <w:vAlign w:val="bottom"/>
            <w:hideMark/>
          </w:tcPr>
          <w:p w14:paraId="5495416C" w14:textId="77777777" w:rsidR="003F77B0" w:rsidRPr="003F77B0" w:rsidRDefault="003F77B0" w:rsidP="003F77B0">
            <w:pPr>
              <w:spacing w:line="240" w:lineRule="auto"/>
              <w:jc w:val="center"/>
              <w:rPr>
                <w:rFonts w:ascii="Calibri" w:eastAsia="Times New Roman" w:hAnsi="Calibri" w:cs="Times New Roman"/>
                <w:color w:val="000000"/>
                <w:sz w:val="22"/>
                <w:szCs w:val="22"/>
              </w:rPr>
            </w:pPr>
            <w:r w:rsidRPr="003F77B0">
              <w:rPr>
                <w:rFonts w:ascii="Calibri" w:eastAsia="Times New Roman" w:hAnsi="Calibri" w:cs="Times New Roman"/>
                <w:color w:val="000000"/>
                <w:sz w:val="22"/>
                <w:szCs w:val="22"/>
              </w:rPr>
              <w:t> </w:t>
            </w:r>
          </w:p>
        </w:tc>
      </w:tr>
    </w:tbl>
    <w:p w14:paraId="60A2B018" w14:textId="1C2796F9" w:rsidR="00B807FD" w:rsidRPr="00B807FD" w:rsidRDefault="00B807FD" w:rsidP="007D1CC1">
      <w:pPr>
        <w:pStyle w:val="References"/>
        <w:ind w:left="0" w:firstLine="0"/>
        <w:rPr>
          <w:noProof w:val="0"/>
        </w:rPr>
      </w:pPr>
    </w:p>
    <w:sectPr w:rsidR="00B807FD" w:rsidRPr="00B807FD" w:rsidSect="007D1CC1">
      <w:headerReference w:type="default" r:id="rId29"/>
      <w:footerReference w:type="default" r:id="rId30"/>
      <w:pgSz w:w="15840" w:h="12240" w:orient="landscape"/>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Jeffrey D. Muehlbauer" w:date="2016-02-08T11:28:00Z" w:initials="JDM">
    <w:p w14:paraId="7A0B3D3F" w14:textId="4355F687" w:rsidR="00FB0E5B" w:rsidRDefault="00FB0E5B">
      <w:pPr>
        <w:pStyle w:val="CommentText"/>
      </w:pPr>
      <w:r>
        <w:rPr>
          <w:rStyle w:val="CommentReference"/>
        </w:rPr>
        <w:annotationRef/>
      </w:r>
      <w:r>
        <w:t>Email comments from Ted:</w:t>
      </w:r>
    </w:p>
    <w:p w14:paraId="6F705411" w14:textId="69AF8286" w:rsidR="00FB0E5B" w:rsidRDefault="00FB0E5B">
      <w:pPr>
        <w:pStyle w:val="CommentText"/>
        <w:rPr>
          <w:rFonts w:ascii="Arial" w:hAnsi="Arial" w:cs="Arial"/>
          <w:color w:val="222222"/>
          <w:sz w:val="19"/>
          <w:szCs w:val="19"/>
          <w:shd w:val="clear" w:color="auto" w:fill="FFFFFF"/>
        </w:rPr>
      </w:pPr>
      <w:proofErr w:type="spellStart"/>
      <w:r>
        <w:rPr>
          <w:rFonts w:ascii="Arial" w:hAnsi="Arial" w:cs="Arial"/>
          <w:color w:val="222222"/>
          <w:sz w:val="19"/>
          <w:szCs w:val="19"/>
          <w:shd w:val="clear" w:color="auto" w:fill="FFFFFF"/>
        </w:rPr>
        <w:t>OVerall</w:t>
      </w:r>
      <w:proofErr w:type="spellEnd"/>
      <w:r>
        <w:rPr>
          <w:rFonts w:ascii="Arial" w:hAnsi="Arial" w:cs="Arial"/>
          <w:color w:val="222222"/>
          <w:sz w:val="19"/>
          <w:szCs w:val="19"/>
          <w:shd w:val="clear" w:color="auto" w:fill="FFFFFF"/>
        </w:rPr>
        <w:t xml:space="preserve"> I think this is a great paper but there are quite a few places where the results and discussion narrative bogs down.  I really like the concluding paragraph and think you should strive to make the rest of the manuscript read like that.  </w:t>
      </w:r>
    </w:p>
    <w:p w14:paraId="6A364F35" w14:textId="77777777" w:rsidR="00FB0E5B" w:rsidRDefault="00FB0E5B">
      <w:pPr>
        <w:pStyle w:val="CommentText"/>
        <w:rPr>
          <w:rFonts w:ascii="Arial" w:hAnsi="Arial" w:cs="Arial"/>
          <w:color w:val="222222"/>
          <w:sz w:val="19"/>
          <w:szCs w:val="19"/>
          <w:shd w:val="clear" w:color="auto" w:fill="FFFFFF"/>
        </w:rPr>
      </w:pPr>
    </w:p>
    <w:p w14:paraId="1A57009C" w14:textId="77777777" w:rsidR="00FB0E5B" w:rsidRPr="00FB0E5B" w:rsidRDefault="00FB0E5B" w:rsidP="00FB0E5B">
      <w:pPr>
        <w:shd w:val="clear" w:color="auto" w:fill="FFFFFF"/>
        <w:spacing w:line="240" w:lineRule="auto"/>
        <w:rPr>
          <w:rFonts w:ascii="Arial" w:eastAsia="Times New Roman" w:hAnsi="Arial" w:cs="Arial"/>
          <w:color w:val="222222"/>
          <w:sz w:val="19"/>
          <w:szCs w:val="19"/>
        </w:rPr>
      </w:pPr>
      <w:r w:rsidRPr="00FB0E5B">
        <w:rPr>
          <w:rFonts w:ascii="Arial" w:eastAsia="Times New Roman" w:hAnsi="Arial" w:cs="Arial"/>
          <w:color w:val="222222"/>
          <w:sz w:val="19"/>
          <w:szCs w:val="19"/>
        </w:rPr>
        <w:t xml:space="preserve">The </w:t>
      </w:r>
      <w:proofErr w:type="spellStart"/>
      <w:r w:rsidRPr="00FB0E5B">
        <w:rPr>
          <w:rFonts w:ascii="Arial" w:eastAsia="Times New Roman" w:hAnsi="Arial" w:cs="Arial"/>
          <w:color w:val="222222"/>
          <w:sz w:val="19"/>
          <w:szCs w:val="19"/>
        </w:rPr>
        <w:t>ms</w:t>
      </w:r>
      <w:proofErr w:type="spellEnd"/>
      <w:r w:rsidRPr="00FB0E5B">
        <w:rPr>
          <w:rFonts w:ascii="Arial" w:eastAsia="Times New Roman" w:hAnsi="Arial" w:cs="Arial"/>
          <w:color w:val="222222"/>
          <w:sz w:val="19"/>
          <w:szCs w:val="19"/>
        </w:rPr>
        <w:t xml:space="preserve"> includes a lot of parenthetical statements.  Jack trained me to try and avoid using this 'crutch' because it is not an effective writing style.  I'm not sure I totally agree with him, but consider moving at least some of these parenthetical statements out of the parentheses.  See especially the Intro.  </w:t>
      </w:r>
    </w:p>
    <w:p w14:paraId="16BF12CD" w14:textId="77777777" w:rsidR="00FB0E5B" w:rsidRPr="00FB0E5B" w:rsidRDefault="00FB0E5B" w:rsidP="00FB0E5B">
      <w:pPr>
        <w:shd w:val="clear" w:color="auto" w:fill="FFFFFF"/>
        <w:spacing w:line="240" w:lineRule="auto"/>
        <w:rPr>
          <w:rFonts w:ascii="Arial" w:eastAsia="Times New Roman" w:hAnsi="Arial" w:cs="Arial"/>
          <w:color w:val="222222"/>
          <w:sz w:val="19"/>
          <w:szCs w:val="19"/>
        </w:rPr>
      </w:pPr>
    </w:p>
    <w:p w14:paraId="3B4109CE" w14:textId="77777777" w:rsidR="00FB0E5B" w:rsidRPr="00FB0E5B" w:rsidRDefault="00FB0E5B" w:rsidP="00FB0E5B">
      <w:pPr>
        <w:shd w:val="clear" w:color="auto" w:fill="FFFFFF"/>
        <w:spacing w:line="240" w:lineRule="auto"/>
        <w:rPr>
          <w:rFonts w:ascii="Arial" w:eastAsia="Times New Roman" w:hAnsi="Arial" w:cs="Arial"/>
          <w:color w:val="222222"/>
          <w:sz w:val="19"/>
          <w:szCs w:val="19"/>
        </w:rPr>
      </w:pPr>
      <w:r w:rsidRPr="00FB0E5B">
        <w:rPr>
          <w:rFonts w:ascii="Arial" w:eastAsia="Times New Roman" w:hAnsi="Arial" w:cs="Arial"/>
          <w:color w:val="222222"/>
          <w:sz w:val="19"/>
          <w:szCs w:val="19"/>
        </w:rPr>
        <w:t xml:space="preserve">Given you are targeting Ecological Monographs, I think your Introduction could benefit from having more of a primer on streams and geomorphology so that fairly general audience better understands the ecosystems that are the focus of this study.  I also think it would be good if you expanded your treatment of the subsidy literature in the Intro by including specific findings, for example. As written, the subsidy literature is only touched on in the Intro, so readers of EM aren't likely </w:t>
      </w:r>
      <w:proofErr w:type="spellStart"/>
      <w:r w:rsidRPr="00FB0E5B">
        <w:rPr>
          <w:rFonts w:ascii="Arial" w:eastAsia="Times New Roman" w:hAnsi="Arial" w:cs="Arial"/>
          <w:color w:val="222222"/>
          <w:sz w:val="19"/>
          <w:szCs w:val="19"/>
        </w:rPr>
        <w:t>tto</w:t>
      </w:r>
      <w:proofErr w:type="spellEnd"/>
      <w:r w:rsidRPr="00FB0E5B">
        <w:rPr>
          <w:rFonts w:ascii="Arial" w:eastAsia="Times New Roman" w:hAnsi="Arial" w:cs="Arial"/>
          <w:color w:val="222222"/>
          <w:sz w:val="19"/>
          <w:szCs w:val="19"/>
        </w:rPr>
        <w:t xml:space="preserve"> understand why your study is </w:t>
      </w:r>
      <w:proofErr w:type="spellStart"/>
      <w:r w:rsidRPr="00FB0E5B">
        <w:rPr>
          <w:rFonts w:ascii="Arial" w:eastAsia="Times New Roman" w:hAnsi="Arial" w:cs="Arial"/>
          <w:color w:val="222222"/>
          <w:sz w:val="19"/>
          <w:szCs w:val="19"/>
        </w:rPr>
        <w:t>importtant</w:t>
      </w:r>
      <w:proofErr w:type="spellEnd"/>
      <w:r w:rsidRPr="00FB0E5B">
        <w:rPr>
          <w:rFonts w:ascii="Arial" w:eastAsia="Times New Roman" w:hAnsi="Arial" w:cs="Arial"/>
          <w:color w:val="222222"/>
          <w:sz w:val="19"/>
          <w:szCs w:val="19"/>
        </w:rPr>
        <w:t>.</w:t>
      </w:r>
    </w:p>
    <w:p w14:paraId="4921FAAD" w14:textId="77777777" w:rsidR="00FB0E5B" w:rsidRPr="00FB0E5B" w:rsidRDefault="00FB0E5B" w:rsidP="00FB0E5B">
      <w:pPr>
        <w:shd w:val="clear" w:color="auto" w:fill="FFFFFF"/>
        <w:spacing w:line="240" w:lineRule="auto"/>
        <w:rPr>
          <w:rFonts w:ascii="Arial" w:eastAsia="Times New Roman" w:hAnsi="Arial" w:cs="Arial"/>
          <w:color w:val="222222"/>
          <w:sz w:val="19"/>
          <w:szCs w:val="19"/>
        </w:rPr>
      </w:pPr>
    </w:p>
    <w:p w14:paraId="379AACB2" w14:textId="77777777" w:rsidR="00FB0E5B" w:rsidRPr="00FB0E5B" w:rsidRDefault="00FB0E5B" w:rsidP="00FB0E5B">
      <w:pPr>
        <w:shd w:val="clear" w:color="auto" w:fill="FFFFFF"/>
        <w:spacing w:line="240" w:lineRule="auto"/>
        <w:rPr>
          <w:rFonts w:ascii="Arial" w:eastAsia="Times New Roman" w:hAnsi="Arial" w:cs="Arial"/>
          <w:color w:val="222222"/>
          <w:sz w:val="19"/>
          <w:szCs w:val="19"/>
        </w:rPr>
      </w:pPr>
      <w:r w:rsidRPr="00FB0E5B">
        <w:rPr>
          <w:rFonts w:ascii="Arial" w:eastAsia="Times New Roman" w:hAnsi="Arial" w:cs="Arial"/>
          <w:color w:val="222222"/>
          <w:sz w:val="19"/>
          <w:szCs w:val="19"/>
        </w:rPr>
        <w:t xml:space="preserve">In one sentence of </w:t>
      </w:r>
      <w:proofErr w:type="spellStart"/>
      <w:r w:rsidRPr="00FB0E5B">
        <w:rPr>
          <w:rFonts w:ascii="Arial" w:eastAsia="Times New Roman" w:hAnsi="Arial" w:cs="Arial"/>
          <w:color w:val="222222"/>
          <w:sz w:val="19"/>
          <w:szCs w:val="19"/>
        </w:rPr>
        <w:t>tthe</w:t>
      </w:r>
      <w:proofErr w:type="spellEnd"/>
      <w:r w:rsidRPr="00FB0E5B">
        <w:rPr>
          <w:rFonts w:ascii="Arial" w:eastAsia="Times New Roman" w:hAnsi="Arial" w:cs="Arial"/>
          <w:color w:val="222222"/>
          <w:sz w:val="19"/>
          <w:szCs w:val="19"/>
        </w:rPr>
        <w:t xml:space="preserve"> Discussion you mention how this study informs restoration work.  Consider expanding this idea into a paragraph or two, perhaps to be included in the Conclusions section.</w:t>
      </w:r>
    </w:p>
    <w:p w14:paraId="58B9B2B0" w14:textId="77777777" w:rsidR="00FB0E5B" w:rsidRDefault="00FB0E5B">
      <w:pPr>
        <w:pStyle w:val="CommentText"/>
      </w:pPr>
    </w:p>
  </w:comment>
  <w:comment w:id="2" w:author="Kennedy, Theodore" w:date="2016-02-08T10:47:00Z" w:initials="KT">
    <w:p w14:paraId="5FB3A1EF" w14:textId="232E6D29" w:rsidR="0043460C" w:rsidRDefault="0043460C">
      <w:pPr>
        <w:pStyle w:val="CommentText"/>
      </w:pPr>
      <w:r>
        <w:rPr>
          <w:rStyle w:val="CommentReference"/>
        </w:rPr>
        <w:annotationRef/>
      </w:r>
      <w:r>
        <w:t xml:space="preserve">Consider adding text to your first two paragraphs that describes and provides examples of just how important subsidies are.  I feel like you need to get the reader to really care about subsidies before you start setting up your analyses in the paragraphs on stream size, complexity, and discontinuities. </w:t>
      </w:r>
    </w:p>
  </w:comment>
  <w:comment w:id="3" w:author="Kennedy, Theodore" w:date="2016-02-08T10:47:00Z" w:initials="KT">
    <w:p w14:paraId="3B979C7A" w14:textId="1F948801" w:rsidR="0043460C" w:rsidRDefault="0043460C">
      <w:pPr>
        <w:pStyle w:val="CommentText"/>
      </w:pPr>
      <w:r>
        <w:rPr>
          <w:rStyle w:val="CommentReference"/>
        </w:rPr>
        <w:annotationRef/>
      </w:r>
      <w:r>
        <w:t xml:space="preserve">Consider making this example the second sentence of the paragraph. Parenthetical statements like this break up the flow. Not a good thing for first sentence of the paper.     </w:t>
      </w:r>
    </w:p>
  </w:comment>
  <w:comment w:id="4" w:author="Kennedy, Theodore" w:date="2016-02-08T10:47:00Z" w:initials="KT">
    <w:p w14:paraId="67F5FD96" w14:textId="2E272237" w:rsidR="0043460C" w:rsidRDefault="0043460C">
      <w:pPr>
        <w:pStyle w:val="CommentText"/>
      </w:pPr>
      <w:r>
        <w:rPr>
          <w:rStyle w:val="CommentReference"/>
        </w:rPr>
        <w:annotationRef/>
      </w:r>
      <w:r>
        <w:t xml:space="preserve">Ditto. Recast so you get this point out of the parentheses. </w:t>
      </w:r>
    </w:p>
  </w:comment>
  <w:comment w:id="5" w:author="Kennedy, Theodore" w:date="2016-02-08T10:47:00Z" w:initials="KT">
    <w:p w14:paraId="3197DB77" w14:textId="7608484D" w:rsidR="0043460C" w:rsidRDefault="0043460C">
      <w:pPr>
        <w:pStyle w:val="CommentText"/>
      </w:pPr>
      <w:r>
        <w:rPr>
          <w:rStyle w:val="CommentReference"/>
        </w:rPr>
        <w:annotationRef/>
      </w:r>
      <w:r>
        <w:t xml:space="preserve">Consider defining streams and rivers as lotic ecosystems, </w:t>
      </w:r>
      <w:proofErr w:type="spellStart"/>
      <w:proofErr w:type="gramStart"/>
      <w:r>
        <w:t>eg</w:t>
      </w:r>
      <w:proofErr w:type="spellEnd"/>
      <w:r>
        <w:t>.,</w:t>
      </w:r>
      <w:proofErr w:type="gramEnd"/>
      <w:r>
        <w:t xml:space="preserve"> “These lotic ecosystems…” so you can use that term later in the paragraph instead of repeated mention of  ‘these ecosystems’. </w:t>
      </w:r>
    </w:p>
  </w:comment>
  <w:comment w:id="6" w:author="Kennedy, Theodore" w:date="2016-02-08T10:47:00Z" w:initials="KT">
    <w:p w14:paraId="7421853E" w14:textId="74118E8C" w:rsidR="0043460C" w:rsidRDefault="0043460C">
      <w:pPr>
        <w:pStyle w:val="CommentText"/>
      </w:pPr>
      <w:r>
        <w:rPr>
          <w:rStyle w:val="CommentReference"/>
        </w:rPr>
        <w:annotationRef/>
      </w:r>
      <w:r>
        <w:t>Ditto on trying to pull this out of the parentheses.</w:t>
      </w:r>
    </w:p>
  </w:comment>
  <w:comment w:id="7" w:author="Kennedy, Theodore" w:date="2016-02-08T10:47:00Z" w:initials="KT">
    <w:p w14:paraId="268E9B4A" w14:textId="3DEDEC32" w:rsidR="0043460C" w:rsidRDefault="0043460C">
      <w:pPr>
        <w:pStyle w:val="CommentText"/>
      </w:pPr>
      <w:r>
        <w:rPr>
          <w:rStyle w:val="CommentReference"/>
        </w:rPr>
        <w:annotationRef/>
      </w:r>
      <w:r>
        <w:t>‘</w:t>
      </w:r>
      <w:proofErr w:type="gramStart"/>
      <w:r>
        <w:t>magnitude</w:t>
      </w:r>
      <w:proofErr w:type="gramEnd"/>
      <w:r>
        <w:t xml:space="preserve"> effect’ seems weird.  </w:t>
      </w:r>
    </w:p>
  </w:comment>
  <w:comment w:id="8" w:author="Kennedy, Theodore" w:date="2016-02-08T10:47:00Z" w:initials="KT">
    <w:p w14:paraId="541C537D" w14:textId="298464F0" w:rsidR="0043460C" w:rsidRDefault="0043460C">
      <w:pPr>
        <w:pStyle w:val="CommentText"/>
      </w:pPr>
      <w:r>
        <w:rPr>
          <w:rStyle w:val="CommentReference"/>
        </w:rPr>
        <w:annotationRef/>
      </w:r>
      <w:r>
        <w:t xml:space="preserve">The term traditional is used in the first paragraph.  </w:t>
      </w:r>
    </w:p>
  </w:comment>
  <w:comment w:id="15" w:author="Kennedy, Theodore" w:date="2016-02-08T10:47:00Z" w:initials="KT">
    <w:p w14:paraId="61DC8904" w14:textId="483491E3" w:rsidR="0043460C" w:rsidRDefault="0043460C">
      <w:pPr>
        <w:pStyle w:val="CommentText"/>
      </w:pPr>
      <w:r>
        <w:rPr>
          <w:rStyle w:val="CommentReference"/>
        </w:rPr>
        <w:annotationRef/>
      </w:r>
      <w:r>
        <w:t xml:space="preserve">This is kind of awkward where the first part of the sentence refers to streams and rivers and then the second part just says streams.  </w:t>
      </w:r>
    </w:p>
  </w:comment>
  <w:comment w:id="26" w:author="Kennedy, Theodore" w:date="2016-02-08T10:47:00Z" w:initials="KT">
    <w:p w14:paraId="41896788" w14:textId="706B776B" w:rsidR="0043460C" w:rsidRDefault="0043460C">
      <w:pPr>
        <w:pStyle w:val="CommentText"/>
      </w:pPr>
      <w:r>
        <w:rPr>
          <w:rStyle w:val="CommentReference"/>
        </w:rPr>
        <w:annotationRef/>
      </w:r>
      <w:r>
        <w:t xml:space="preserve">Not sure reader will know that aquatic resource = aquatic insect. </w:t>
      </w:r>
    </w:p>
  </w:comment>
  <w:comment w:id="25" w:author="Kennedy, Theodore" w:date="2016-02-08T10:47:00Z" w:initials="KT">
    <w:p w14:paraId="755910AE" w14:textId="263A7C27" w:rsidR="0043460C" w:rsidRDefault="0043460C">
      <w:pPr>
        <w:pStyle w:val="CommentText"/>
      </w:pPr>
      <w:r>
        <w:rPr>
          <w:rStyle w:val="CommentReference"/>
        </w:rPr>
        <w:annotationRef/>
      </w:r>
      <w:r>
        <w:t xml:space="preserve">This is a long topic sentence.  Consider breaking it up.  </w:t>
      </w:r>
    </w:p>
  </w:comment>
  <w:comment w:id="38" w:author="Kennedy, Theodore" w:date="2016-02-08T10:47:00Z" w:initials="KT">
    <w:p w14:paraId="533AEA21" w14:textId="5FE9E764" w:rsidR="0043460C" w:rsidRDefault="0043460C">
      <w:pPr>
        <w:pStyle w:val="CommentText"/>
      </w:pPr>
      <w:r>
        <w:rPr>
          <w:rStyle w:val="CommentReference"/>
        </w:rPr>
        <w:annotationRef/>
      </w:r>
      <w:r>
        <w:t xml:space="preserve">Unclear. As discriminating variables in…models?  </w:t>
      </w:r>
    </w:p>
  </w:comment>
  <w:comment w:id="40" w:author="Kennedy, Theodore" w:date="2016-02-08T10:47:00Z" w:initials="KT">
    <w:p w14:paraId="5B876DA7" w14:textId="41F86BAD" w:rsidR="0043460C" w:rsidRDefault="0043460C">
      <w:pPr>
        <w:pStyle w:val="CommentText"/>
      </w:pPr>
      <w:r>
        <w:rPr>
          <w:rStyle w:val="CommentReference"/>
        </w:rPr>
        <w:annotationRef/>
      </w:r>
      <w:r>
        <w:t xml:space="preserve">Consider foreshadowing that you are going to cover several different variables in subsequent paragraphs.  I was caught off guard when I got to the next paragraph.  </w:t>
      </w:r>
    </w:p>
  </w:comment>
  <w:comment w:id="45" w:author="Kennedy, Theodore" w:date="2016-02-08T10:47:00Z" w:initials="KT">
    <w:p w14:paraId="01BFE6EF" w14:textId="66DAF54E" w:rsidR="0043460C" w:rsidRDefault="0043460C" w:rsidP="00905581">
      <w:pPr>
        <w:pStyle w:val="CommentText"/>
      </w:pPr>
      <w:r>
        <w:rPr>
          <w:rStyle w:val="CommentReference"/>
        </w:rPr>
        <w:annotationRef/>
      </w:r>
      <w:r>
        <w:t xml:space="preserve">Most readers of EM won’t know what this </w:t>
      </w:r>
      <w:proofErr w:type="gramStart"/>
      <w:r>
        <w:t>means ,eh</w:t>
      </w:r>
      <w:proofErr w:type="gramEnd"/>
      <w:r>
        <w:t xml:space="preserve">? </w:t>
      </w:r>
    </w:p>
  </w:comment>
  <w:comment w:id="46" w:author="Kennedy, Theodore" w:date="2016-02-08T10:47:00Z" w:initials="KT">
    <w:p w14:paraId="19E0B1AA" w14:textId="7C89855A" w:rsidR="0043460C" w:rsidRDefault="0043460C">
      <w:pPr>
        <w:pStyle w:val="CommentText"/>
      </w:pPr>
      <w:r>
        <w:rPr>
          <w:rStyle w:val="CommentReference"/>
        </w:rPr>
        <w:annotationRef/>
      </w:r>
      <w:proofErr w:type="gramStart"/>
      <w:r>
        <w:t>redundant</w:t>
      </w:r>
      <w:proofErr w:type="gramEnd"/>
    </w:p>
  </w:comment>
  <w:comment w:id="48" w:author="Kennedy, Theodore" w:date="2016-02-08T10:47:00Z" w:initials="KT">
    <w:p w14:paraId="4948BFE0" w14:textId="5B121895" w:rsidR="0043460C" w:rsidRDefault="0043460C">
      <w:pPr>
        <w:pStyle w:val="CommentText"/>
      </w:pPr>
      <w:r>
        <w:rPr>
          <w:rStyle w:val="CommentReference"/>
        </w:rPr>
        <w:annotationRef/>
      </w:r>
      <w:r>
        <w:t xml:space="preserve">This is unclear in comparison to the small stream example.  Are you saying </w:t>
      </w:r>
      <w:proofErr w:type="gramStart"/>
      <w:r>
        <w:t>the  per</w:t>
      </w:r>
      <w:proofErr w:type="gramEnd"/>
      <w:r>
        <w:t xml:space="preserve"> m2 production is low in large rivers?  </w:t>
      </w:r>
    </w:p>
  </w:comment>
  <w:comment w:id="49" w:author="Kennedy, Theodore" w:date="2016-02-08T10:47:00Z" w:initials="KT">
    <w:p w14:paraId="49CC183E" w14:textId="2F04B3F3" w:rsidR="0043460C" w:rsidRDefault="0043460C" w:rsidP="00E0767E">
      <w:pPr>
        <w:pStyle w:val="CommentText"/>
      </w:pPr>
      <w:r>
        <w:rPr>
          <w:rStyle w:val="CommentReference"/>
        </w:rPr>
        <w:annotationRef/>
      </w:r>
      <w:r>
        <w:t xml:space="preserve">This need statement comes across as rather abrupt and precise (2 stream </w:t>
      </w:r>
      <w:proofErr w:type="gramStart"/>
      <w:r>
        <w:t>orders ,</w:t>
      </w:r>
      <w:proofErr w:type="gramEnd"/>
      <w:r>
        <w:t xml:space="preserve"> same catchment), especially considering you haven’t provided any detail on the findings of these earlier studies that provide coarse support for you conceptual predictions. Consider providing more detail on insights into subsidy dynamics from these earlier studies so reader better understands the previous findings and will realize how the scope of those studies limits the inferences, or something.  Basically, I think this paragraph is too general in comparison to the fairly precise need statement that you close with.  </w:t>
      </w:r>
    </w:p>
    <w:p w14:paraId="37421BFB" w14:textId="77777777" w:rsidR="0043460C" w:rsidRDefault="0043460C" w:rsidP="00E0767E">
      <w:pPr>
        <w:pStyle w:val="CommentText"/>
      </w:pPr>
    </w:p>
    <w:p w14:paraId="4F94D427" w14:textId="4136C042" w:rsidR="0043460C" w:rsidRDefault="0043460C" w:rsidP="00E0767E">
      <w:pPr>
        <w:pStyle w:val="CommentText"/>
      </w:pPr>
      <w:r>
        <w:t>Will readers of EM know what ‘stream order’ means?  Maybe define this earlier in the paragraph as being a measure of stream size?</w:t>
      </w:r>
    </w:p>
    <w:p w14:paraId="0E971529" w14:textId="77777777" w:rsidR="0043460C" w:rsidRDefault="0043460C" w:rsidP="00E0767E">
      <w:pPr>
        <w:pStyle w:val="CommentText"/>
      </w:pPr>
    </w:p>
    <w:p w14:paraId="4A2CBEA5" w14:textId="1B9BCF1C" w:rsidR="0043460C" w:rsidRDefault="0043460C" w:rsidP="00E0767E">
      <w:pPr>
        <w:pStyle w:val="CommentText"/>
      </w:pPr>
      <w:r>
        <w:t xml:space="preserve">Also check out Connor and </w:t>
      </w:r>
      <w:proofErr w:type="spellStart"/>
      <w:r>
        <w:t>Naiman</w:t>
      </w:r>
      <w:proofErr w:type="spellEnd"/>
      <w:r>
        <w:t xml:space="preserve"> for an investigation of allochthonous inputs in first through sixth order streams.  </w:t>
      </w:r>
    </w:p>
    <w:p w14:paraId="319AAF49" w14:textId="77777777" w:rsidR="0043460C" w:rsidRDefault="0043460C" w:rsidP="00E0767E">
      <w:pPr>
        <w:pStyle w:val="CommentText"/>
      </w:pPr>
    </w:p>
    <w:p w14:paraId="0A5C8596" w14:textId="16435A37" w:rsidR="0043460C" w:rsidRDefault="0043460C" w:rsidP="00E0767E">
      <w:pPr>
        <w:pStyle w:val="CommentText"/>
      </w:pPr>
      <w:proofErr w:type="spellStart"/>
      <w:r>
        <w:rPr>
          <w:rFonts w:ascii="Arial" w:hAnsi="Arial" w:cs="Arial"/>
          <w:color w:val="222222"/>
          <w:shd w:val="clear" w:color="auto" w:fill="FFFFFF"/>
        </w:rPr>
        <w:t>Conners</w:t>
      </w:r>
      <w:proofErr w:type="spellEnd"/>
      <w:r>
        <w:rPr>
          <w:rFonts w:ascii="Arial" w:hAnsi="Arial" w:cs="Arial"/>
          <w:color w:val="222222"/>
          <w:shd w:val="clear" w:color="auto" w:fill="FFFFFF"/>
        </w:rPr>
        <w:t xml:space="preserve">, M. Elizabeth, and Robert J. </w:t>
      </w:r>
      <w:proofErr w:type="spellStart"/>
      <w:r>
        <w:rPr>
          <w:rFonts w:ascii="Arial" w:hAnsi="Arial" w:cs="Arial"/>
          <w:color w:val="222222"/>
          <w:shd w:val="clear" w:color="auto" w:fill="FFFFFF"/>
        </w:rPr>
        <w:t>Naiman</w:t>
      </w:r>
      <w:proofErr w:type="spellEnd"/>
      <w:r>
        <w:rPr>
          <w:rFonts w:ascii="Arial" w:hAnsi="Arial" w:cs="Arial"/>
          <w:color w:val="222222"/>
          <w:shd w:val="clear" w:color="auto" w:fill="FFFFFF"/>
        </w:rPr>
        <w:t xml:space="preserve">. "Particulate allochthonous inputs: relationships with stream size in an undisturbed </w:t>
      </w:r>
      <w:proofErr w:type="spellStart"/>
      <w:r>
        <w:rPr>
          <w:rFonts w:ascii="Arial" w:hAnsi="Arial" w:cs="Arial"/>
          <w:color w:val="222222"/>
          <w:shd w:val="clear" w:color="auto" w:fill="FFFFFF"/>
        </w:rPr>
        <w:t>watershed."</w:t>
      </w:r>
      <w:r>
        <w:rPr>
          <w:rFonts w:ascii="Arial" w:hAnsi="Arial" w:cs="Arial"/>
          <w:i/>
          <w:iCs/>
          <w:color w:val="222222"/>
          <w:shd w:val="clear" w:color="auto" w:fill="FFFFFF"/>
        </w:rPr>
        <w:t>Canadian</w:t>
      </w:r>
      <w:proofErr w:type="spellEnd"/>
      <w:r>
        <w:rPr>
          <w:rFonts w:ascii="Arial" w:hAnsi="Arial" w:cs="Arial"/>
          <w:i/>
          <w:iCs/>
          <w:color w:val="222222"/>
          <w:shd w:val="clear" w:color="auto" w:fill="FFFFFF"/>
        </w:rPr>
        <w:t xml:space="preserve"> Journal of Fisheries and Aquatic Sciences</w:t>
      </w:r>
      <w:r>
        <w:rPr>
          <w:rStyle w:val="apple-converted-space"/>
          <w:rFonts w:ascii="Arial" w:hAnsi="Arial" w:cs="Arial"/>
          <w:color w:val="222222"/>
          <w:shd w:val="clear" w:color="auto" w:fill="FFFFFF"/>
        </w:rPr>
        <w:t> </w:t>
      </w:r>
      <w:r>
        <w:rPr>
          <w:rFonts w:ascii="Arial" w:hAnsi="Arial" w:cs="Arial"/>
          <w:color w:val="222222"/>
          <w:shd w:val="clear" w:color="auto" w:fill="FFFFFF"/>
        </w:rPr>
        <w:t>41.10 (1984): 1473-1484.</w:t>
      </w:r>
      <w:r>
        <w:t xml:space="preserve"> </w:t>
      </w:r>
    </w:p>
  </w:comment>
  <w:comment w:id="50" w:author="Kennedy, Theodore" w:date="2016-02-08T10:47:00Z" w:initials="KT">
    <w:p w14:paraId="374F7D3A" w14:textId="240070E4" w:rsidR="0043460C" w:rsidRDefault="0043460C">
      <w:pPr>
        <w:pStyle w:val="CommentText"/>
      </w:pPr>
      <w:r>
        <w:rPr>
          <w:rStyle w:val="CommentReference"/>
        </w:rPr>
        <w:annotationRef/>
      </w:r>
      <w:r>
        <w:t xml:space="preserve">I feel like you need a conceptual figure or something that will bring home the message of these three paragraphs (discontinuities, complexity, order) to the EM reader?  My view of the average EM reader is that they won’t immediately grasp the amount of variation in order, complexity, or discontinuities or maybe even what these things mean?    </w:t>
      </w:r>
    </w:p>
  </w:comment>
  <w:comment w:id="57" w:author="Kennedy, Theodore" w:date="2016-02-08T10:47:00Z" w:initials="KT">
    <w:p w14:paraId="29E62646" w14:textId="6ED9A3E0" w:rsidR="0043460C" w:rsidRDefault="0043460C">
      <w:pPr>
        <w:pStyle w:val="CommentText"/>
      </w:pPr>
      <w:r>
        <w:rPr>
          <w:rStyle w:val="CommentReference"/>
        </w:rPr>
        <w:annotationRef/>
      </w:r>
      <w:r>
        <w:t xml:space="preserve">Can you develop a multi-panel figure that shows predictions for all three variables of interest?  See comment above about conceptual figure.  </w:t>
      </w:r>
    </w:p>
  </w:comment>
  <w:comment w:id="58" w:author="Kennedy, Theodore" w:date="2016-02-08T10:47:00Z" w:initials="KT">
    <w:p w14:paraId="06E77683" w14:textId="71B2D349" w:rsidR="0043460C" w:rsidRDefault="0043460C">
      <w:pPr>
        <w:pStyle w:val="CommentText"/>
      </w:pPr>
      <w:r>
        <w:rPr>
          <w:rStyle w:val="CommentReference"/>
        </w:rPr>
        <w:annotationRef/>
      </w:r>
      <w:r>
        <w:t>I need to see one of these!</w:t>
      </w:r>
    </w:p>
  </w:comment>
  <w:comment w:id="59" w:author="Kennedy, Theodore" w:date="2016-02-08T10:47:00Z" w:initials="KT">
    <w:p w14:paraId="1C52B999" w14:textId="79695531" w:rsidR="0043460C" w:rsidRDefault="0043460C">
      <w:pPr>
        <w:pStyle w:val="CommentText"/>
      </w:pPr>
      <w:r>
        <w:rPr>
          <w:rStyle w:val="CommentReference"/>
        </w:rPr>
        <w:annotationRef/>
      </w:r>
      <w:r>
        <w:t xml:space="preserve">You haven’t alluded to need for measurement of aquatic life stages in your Introductory set up.  Somewhere earlier in the </w:t>
      </w:r>
      <w:proofErr w:type="spellStart"/>
      <w:r>
        <w:t>ms.</w:t>
      </w:r>
      <w:proofErr w:type="spellEnd"/>
      <w:r>
        <w:t xml:space="preserve"> I suggest raising this issue so reader will understand how this will be used in your analyses?   </w:t>
      </w:r>
    </w:p>
  </w:comment>
  <w:comment w:id="60" w:author="Kennedy, Theodore" w:date="2016-02-08T10:47:00Z" w:initials="KT">
    <w:p w14:paraId="2021F9C6" w14:textId="2FFFB6FB" w:rsidR="0043460C" w:rsidRDefault="0043460C">
      <w:pPr>
        <w:pStyle w:val="CommentText"/>
      </w:pPr>
      <w:r>
        <w:rPr>
          <w:rStyle w:val="CommentReference"/>
        </w:rPr>
        <w:annotationRef/>
      </w:r>
      <w:r>
        <w:t xml:space="preserve">Need a second close </w:t>
      </w:r>
      <w:proofErr w:type="spellStart"/>
      <w:r>
        <w:t>paren</w:t>
      </w:r>
      <w:proofErr w:type="spellEnd"/>
      <w:r>
        <w:t xml:space="preserve"> somewhere. </w:t>
      </w:r>
    </w:p>
  </w:comment>
  <w:comment w:id="66" w:author="Kennedy, Theodore" w:date="2016-02-08T10:47:00Z" w:initials="KT">
    <w:p w14:paraId="6E994E9D" w14:textId="61D6ED7A" w:rsidR="0043460C" w:rsidRDefault="0043460C">
      <w:pPr>
        <w:pStyle w:val="CommentText"/>
      </w:pPr>
      <w:r>
        <w:rPr>
          <w:rStyle w:val="CommentReference"/>
        </w:rPr>
        <w:annotationRef/>
      </w:r>
      <w:r>
        <w:t xml:space="preserve">Reworded so didn’t use the term, ‘thrown out’.  </w:t>
      </w:r>
    </w:p>
  </w:comment>
  <w:comment w:id="70" w:author="Kennedy, Theodore" w:date="2016-02-08T10:47:00Z" w:initials="KT">
    <w:p w14:paraId="5ACFF445" w14:textId="7A462DE2" w:rsidR="0043460C" w:rsidRDefault="0043460C">
      <w:pPr>
        <w:pStyle w:val="CommentText"/>
      </w:pPr>
      <w:r>
        <w:rPr>
          <w:rStyle w:val="CommentReference"/>
        </w:rPr>
        <w:annotationRef/>
      </w:r>
      <w:r>
        <w:t xml:space="preserve"> Charles would call this ‘rescaling’ your data.  </w:t>
      </w:r>
    </w:p>
  </w:comment>
  <w:comment w:id="71" w:author="Kennedy, Theodore" w:date="2016-02-08T10:47:00Z" w:initials="KT">
    <w:p w14:paraId="0F34031E" w14:textId="231EAF3C" w:rsidR="0043460C" w:rsidRDefault="0043460C">
      <w:pPr>
        <w:pStyle w:val="CommentText"/>
      </w:pPr>
      <w:r>
        <w:rPr>
          <w:rStyle w:val="CommentReference"/>
        </w:rPr>
        <w:annotationRef/>
      </w:r>
      <w:r>
        <w:t>This feels like you’re in the weeds trying to rationalize filtering of your data. Can you streamline this section somehow so this justification is shorter and less defensive?</w:t>
      </w:r>
    </w:p>
  </w:comment>
  <w:comment w:id="73" w:author="Kennedy, Theodore" w:date="2016-02-08T10:47:00Z" w:initials="KT">
    <w:p w14:paraId="0773C759" w14:textId="0EC79D99" w:rsidR="0043460C" w:rsidRDefault="0043460C">
      <w:pPr>
        <w:pStyle w:val="CommentText"/>
      </w:pPr>
      <w:r>
        <w:rPr>
          <w:rStyle w:val="CommentReference"/>
        </w:rPr>
        <w:annotationRef/>
      </w:r>
      <w:r>
        <w:t xml:space="preserve">This is kind of convoluted.  </w:t>
      </w:r>
    </w:p>
  </w:comment>
  <w:comment w:id="76" w:author="Kennedy, Theodore" w:date="2016-02-08T10:47:00Z" w:initials="KT">
    <w:p w14:paraId="096B36CE" w14:textId="13DD3E65" w:rsidR="0043460C" w:rsidRDefault="0043460C">
      <w:pPr>
        <w:pStyle w:val="CommentText"/>
      </w:pPr>
      <w:r>
        <w:rPr>
          <w:rStyle w:val="CommentReference"/>
        </w:rPr>
        <w:annotationRef/>
      </w:r>
      <w:r>
        <w:t>Are all of these fixed effects?</w:t>
      </w:r>
    </w:p>
  </w:comment>
  <w:comment w:id="77" w:author="Kennedy, Theodore" w:date="2016-02-08T10:47:00Z" w:initials="KT">
    <w:p w14:paraId="3DA3A344" w14:textId="40FFA6F7" w:rsidR="0043460C" w:rsidRDefault="0043460C">
      <w:pPr>
        <w:pStyle w:val="CommentText"/>
      </w:pPr>
      <w:r>
        <w:rPr>
          <w:rStyle w:val="CommentReference"/>
        </w:rPr>
        <w:annotationRef/>
      </w:r>
      <w:r>
        <w:t>This is convoluted.</w:t>
      </w:r>
    </w:p>
  </w:comment>
  <w:comment w:id="78" w:author="Kennedy, Theodore" w:date="2016-02-08T10:47:00Z" w:initials="KT">
    <w:p w14:paraId="7C6DDDC9" w14:textId="3CD8BF08" w:rsidR="0043460C" w:rsidRDefault="0043460C">
      <w:pPr>
        <w:pStyle w:val="CommentText"/>
      </w:pPr>
      <w:r>
        <w:rPr>
          <w:rStyle w:val="CommentReference"/>
        </w:rPr>
        <w:annotationRef/>
      </w:r>
      <w:r>
        <w:t>This feels like Discussion material?</w:t>
      </w:r>
    </w:p>
  </w:comment>
  <w:comment w:id="79" w:author="Kennedy, Theodore" w:date="2016-02-08T10:47:00Z" w:initials="KT">
    <w:p w14:paraId="3B111CE3" w14:textId="763149EF" w:rsidR="0043460C" w:rsidRDefault="0043460C">
      <w:pPr>
        <w:pStyle w:val="CommentText"/>
      </w:pPr>
      <w:r>
        <w:rPr>
          <w:rStyle w:val="CommentReference"/>
        </w:rPr>
        <w:annotationRef/>
      </w:r>
      <w:r>
        <w:t xml:space="preserve">Consider recasting.  This isn’t a strong topic sentence, especially with the long parenthetical statement at the end.  </w:t>
      </w:r>
    </w:p>
  </w:comment>
  <w:comment w:id="80" w:author="Kennedy, Theodore" w:date="2016-02-08T10:47:00Z" w:initials="KT">
    <w:p w14:paraId="39A8D709" w14:textId="7F831EF3" w:rsidR="0043460C" w:rsidRDefault="0043460C">
      <w:pPr>
        <w:pStyle w:val="CommentText"/>
      </w:pPr>
      <w:r>
        <w:rPr>
          <w:rStyle w:val="CommentReference"/>
        </w:rPr>
        <w:annotationRef/>
      </w:r>
      <w:r>
        <w:t xml:space="preserve">This paragraph feels like you’re in the weeds.  </w:t>
      </w:r>
    </w:p>
  </w:comment>
  <w:comment w:id="83" w:author="Kennedy, Theodore" w:date="2016-02-08T10:47:00Z" w:initials="KT">
    <w:p w14:paraId="01F61697" w14:textId="5B7A3F33" w:rsidR="0043460C" w:rsidRDefault="0043460C">
      <w:pPr>
        <w:pStyle w:val="CommentText"/>
      </w:pPr>
      <w:r>
        <w:rPr>
          <w:rStyle w:val="CommentReference"/>
        </w:rPr>
        <w:annotationRef/>
      </w:r>
      <w:r>
        <w:t xml:space="preserve">‘True river’s edge’ seems contrary to your main message that traditional boundaries aren’t accurate.   </w:t>
      </w:r>
    </w:p>
  </w:comment>
  <w:comment w:id="86" w:author="Kennedy, Theodore" w:date="2016-02-08T10:47:00Z" w:initials="KT">
    <w:p w14:paraId="5D347D22" w14:textId="68A42E5F" w:rsidR="0043460C" w:rsidRDefault="0043460C">
      <w:pPr>
        <w:pStyle w:val="CommentText"/>
      </w:pPr>
      <w:r>
        <w:rPr>
          <w:rStyle w:val="CommentReference"/>
        </w:rPr>
        <w:annotationRef/>
      </w:r>
      <w:r>
        <w:t>Suggest recasting, or maybe I misunderstand the purpose of light traps?  This makes it sound like light trap weren’t intended to determine dispersal distances of insects but rather a methods question about your transects?</w:t>
      </w:r>
    </w:p>
  </w:comment>
  <w:comment w:id="89" w:author="Kennedy, Theodore" w:date="2016-02-08T10:47:00Z" w:initials="KT">
    <w:p w14:paraId="33933CDE" w14:textId="0EB61DF2" w:rsidR="0043460C" w:rsidRDefault="0043460C">
      <w:pPr>
        <w:pStyle w:val="CommentText"/>
      </w:pPr>
      <w:r>
        <w:rPr>
          <w:rStyle w:val="CommentReference"/>
        </w:rPr>
        <w:annotationRef/>
      </w:r>
      <w:r>
        <w:t>But doesn’t this statement contradict what your last para of results was saying, that at forest breaks you actually saw greater aquatic insect abundance than at water’s edge?</w:t>
      </w:r>
    </w:p>
  </w:comment>
  <w:comment w:id="90" w:author="Kennedy, Theodore" w:date="2016-02-08T10:47:00Z" w:initials="KT">
    <w:p w14:paraId="2DAEF22F" w14:textId="2F5B6EC8" w:rsidR="0043460C" w:rsidRDefault="0043460C">
      <w:pPr>
        <w:pStyle w:val="CommentText"/>
      </w:pPr>
      <w:r>
        <w:rPr>
          <w:rStyle w:val="CommentReference"/>
        </w:rPr>
        <w:annotationRef/>
      </w:r>
      <w:r>
        <w:t xml:space="preserve">Suggest recasting.  Emphasis seems to be on meta-analysis </w:t>
      </w:r>
      <w:proofErr w:type="spellStart"/>
      <w:r>
        <w:t>firstand</w:t>
      </w:r>
      <w:proofErr w:type="spellEnd"/>
      <w:r>
        <w:t xml:space="preserve"> this study second.  I think you want this paragraph to emphasize your findings first and then mention how it builds on your </w:t>
      </w:r>
      <w:proofErr w:type="spellStart"/>
      <w:r>
        <w:t>metaanalysis</w:t>
      </w:r>
      <w:proofErr w:type="spellEnd"/>
      <w:r>
        <w:t>?</w:t>
      </w:r>
    </w:p>
  </w:comment>
  <w:comment w:id="91" w:author="Kennedy, Theodore" w:date="2016-02-08T10:47:00Z" w:initials="KT">
    <w:p w14:paraId="308DEC20" w14:textId="18A9CBBE" w:rsidR="0043460C" w:rsidRDefault="0043460C">
      <w:pPr>
        <w:pStyle w:val="CommentText"/>
      </w:pPr>
      <w:r>
        <w:rPr>
          <w:rStyle w:val="CommentReference"/>
        </w:rPr>
        <w:annotationRef/>
      </w:r>
      <w:r>
        <w:t xml:space="preserve">Suggest recasting.  The important point is that subsidies drop off rapidly, not that they fit a negative power function. </w:t>
      </w:r>
    </w:p>
  </w:comment>
  <w:comment w:id="104" w:author="Kennedy, Theodore" w:date="2016-02-08T10:47:00Z" w:initials="KT">
    <w:p w14:paraId="6E26E4D7" w14:textId="4F4229E5" w:rsidR="0043460C" w:rsidRDefault="0043460C">
      <w:pPr>
        <w:pStyle w:val="CommentText"/>
      </w:pPr>
      <w:r>
        <w:rPr>
          <w:rStyle w:val="CommentReference"/>
        </w:rPr>
        <w:annotationRef/>
      </w:r>
      <w:r>
        <w:t xml:space="preserve">Unclear what links to what with your use of respectively, because there are essentially five items in the list (small, large, mid, size, production).   </w:t>
      </w:r>
    </w:p>
  </w:comment>
  <w:comment w:id="106" w:author="Kennedy, Theodore" w:date="2016-02-08T10:47:00Z" w:initials="KT">
    <w:p w14:paraId="3F1B2062" w14:textId="5F84D585" w:rsidR="0043460C" w:rsidRDefault="0043460C">
      <w:pPr>
        <w:pStyle w:val="CommentText"/>
      </w:pPr>
      <w:r>
        <w:rPr>
          <w:rStyle w:val="CommentReference"/>
        </w:rPr>
        <w:annotationRef/>
      </w:r>
      <w:r>
        <w:t xml:space="preserve">Unclear what prediction you are referring to. </w:t>
      </w:r>
    </w:p>
  </w:comment>
  <w:comment w:id="109" w:author="Kennedy, Theodore" w:date="2016-02-08T10:47:00Z" w:initials="KT">
    <w:p w14:paraId="72797361" w14:textId="40CCAC74" w:rsidR="0043460C" w:rsidRDefault="0043460C">
      <w:pPr>
        <w:pStyle w:val="CommentText"/>
      </w:pPr>
      <w:r>
        <w:rPr>
          <w:rStyle w:val="CommentReference"/>
        </w:rPr>
        <w:annotationRef/>
      </w:r>
      <w:r>
        <w:t>This was confusing me, because I didn’t understand how a 10% value could be lower.  But I think I get it….the grams of subsidy at the 10% location was 10-100 times lower?  But doesn’t that necessarily mean the 50% and 100% signatures were also 10-100 times greater?  Why zero in on the 10% signature?</w:t>
      </w:r>
    </w:p>
  </w:comment>
  <w:comment w:id="110" w:author="Kennedy, Theodore" w:date="2016-02-08T10:47:00Z" w:initials="KT">
    <w:p w14:paraId="0CF433C7" w14:textId="2A81C9B4" w:rsidR="0043460C" w:rsidRDefault="0043460C">
      <w:pPr>
        <w:pStyle w:val="CommentText"/>
      </w:pPr>
      <w:r>
        <w:rPr>
          <w:rStyle w:val="CommentReference"/>
        </w:rPr>
        <w:annotationRef/>
      </w:r>
      <w:r>
        <w:t xml:space="preserve">Convoluted.  </w:t>
      </w:r>
    </w:p>
  </w:comment>
  <w:comment w:id="113" w:author="Kennedy, Theodore" w:date="2016-02-08T10:47:00Z" w:initials="KT">
    <w:p w14:paraId="1A5D0204" w14:textId="5A807F48" w:rsidR="0043460C" w:rsidRDefault="0043460C">
      <w:pPr>
        <w:pStyle w:val="CommentText"/>
      </w:pPr>
      <w:r>
        <w:rPr>
          <w:rStyle w:val="CommentReference"/>
        </w:rPr>
        <w:annotationRef/>
      </w:r>
      <w:r>
        <w:t xml:space="preserve">Can you specify what is meant by ‘short’?  </w:t>
      </w:r>
    </w:p>
  </w:comment>
  <w:comment w:id="114" w:author="Kennedy, Theodore" w:date="2016-02-08T10:47:00Z" w:initials="KT">
    <w:p w14:paraId="4F7D4856" w14:textId="4F0DDD3E" w:rsidR="0043460C" w:rsidRDefault="0043460C">
      <w:pPr>
        <w:pStyle w:val="CommentText"/>
      </w:pPr>
      <w:r>
        <w:rPr>
          <w:rStyle w:val="CommentReference"/>
        </w:rPr>
        <w:annotationRef/>
      </w:r>
      <w:r>
        <w:t xml:space="preserve">This sounds like a topic sentence.  I think you want to start this and the previous para on small streams with a global statement like this.  </w:t>
      </w:r>
    </w:p>
  </w:comment>
  <w:comment w:id="115" w:author="Kennedy, Theodore" w:date="2016-02-08T10:47:00Z" w:initials="KT">
    <w:p w14:paraId="0C617D54" w14:textId="1BAA36A0" w:rsidR="0043460C" w:rsidRDefault="0043460C">
      <w:pPr>
        <w:pStyle w:val="CommentText"/>
      </w:pPr>
      <w:r>
        <w:rPr>
          <w:rStyle w:val="CommentReference"/>
        </w:rPr>
        <w:annotationRef/>
      </w:r>
      <w:r>
        <w:t xml:space="preserve">Unclear what is meant by subsumed?  Overwhelmed by terrestrial insects?  </w:t>
      </w:r>
    </w:p>
  </w:comment>
  <w:comment w:id="116" w:author="Kennedy, Theodore" w:date="2016-02-08T10:47:00Z" w:initials="KT">
    <w:p w14:paraId="0FA72871" w14:textId="2CED7164" w:rsidR="0043460C" w:rsidRDefault="0043460C">
      <w:pPr>
        <w:pStyle w:val="CommentText"/>
      </w:pPr>
      <w:r>
        <w:rPr>
          <w:rStyle w:val="CommentReference"/>
        </w:rPr>
        <w:annotationRef/>
      </w:r>
      <w:r>
        <w:t xml:space="preserve">Redundant. </w:t>
      </w:r>
    </w:p>
  </w:comment>
  <w:comment w:id="125" w:author="Kennedy, Theodore" w:date="2016-02-08T10:47:00Z" w:initials="KT">
    <w:p w14:paraId="4B3D27E1" w14:textId="22025D83" w:rsidR="0043460C" w:rsidRDefault="0043460C">
      <w:pPr>
        <w:pStyle w:val="CommentText"/>
      </w:pPr>
      <w:r>
        <w:rPr>
          <w:rStyle w:val="CommentReference"/>
        </w:rPr>
        <w:annotationRef/>
      </w:r>
      <w:r>
        <w:t xml:space="preserve">Is it possible to contrast these estimates of stream area based on subsidies with more traditional water’s edge measurements of stream area for these same sites?  </w:t>
      </w:r>
    </w:p>
  </w:comment>
  <w:comment w:id="130" w:author="Kennedy, Theodore" w:date="2016-02-08T10:47:00Z" w:initials="KT">
    <w:p w14:paraId="2ACCFCD2" w14:textId="62B59099" w:rsidR="0043460C" w:rsidRDefault="0043460C">
      <w:pPr>
        <w:pStyle w:val="CommentText"/>
      </w:pPr>
      <w:r>
        <w:rPr>
          <w:rStyle w:val="CommentReference"/>
        </w:rPr>
        <w:annotationRef/>
      </w:r>
      <w:r>
        <w:t xml:space="preserve">I’m not sure readers of EM will know what a point bar is?  </w:t>
      </w:r>
    </w:p>
  </w:comment>
  <w:comment w:id="135" w:author="Kennedy, Theodore" w:date="2016-02-08T10:47:00Z" w:initials="KT">
    <w:p w14:paraId="770DCDC9" w14:textId="34D1B3B1" w:rsidR="0043460C" w:rsidRDefault="0043460C">
      <w:pPr>
        <w:pStyle w:val="CommentText"/>
      </w:pPr>
      <w:r>
        <w:rPr>
          <w:rStyle w:val="CommentReference"/>
        </w:rPr>
        <w:annotationRef/>
      </w:r>
      <w:r>
        <w:t>Suggest recasting, maybe by more explicitly stating that other studies have shown geomorphology is important? As worded it just sounds like you’re backpedaling.</w:t>
      </w:r>
    </w:p>
  </w:comment>
  <w:comment w:id="146" w:author="Kennedy, Theodore" w:date="2016-02-08T10:47:00Z" w:initials="KT">
    <w:p w14:paraId="0F7FA395" w14:textId="6BBD3E7B" w:rsidR="0043460C" w:rsidRDefault="0043460C">
      <w:pPr>
        <w:pStyle w:val="CommentText"/>
      </w:pPr>
      <w:r>
        <w:rPr>
          <w:rStyle w:val="CommentReference"/>
        </w:rPr>
        <w:annotationRef/>
      </w:r>
      <w:r>
        <w:t xml:space="preserve">Would be good to mention that point bars form islands at your first mention of point bars, as this will be useful for readers of EM.  </w:t>
      </w:r>
    </w:p>
  </w:comment>
  <w:comment w:id="147" w:author="Kennedy, Theodore" w:date="2016-02-08T10:47:00Z" w:initials="KT">
    <w:p w14:paraId="3440E831" w14:textId="4D7A86C2" w:rsidR="0043460C" w:rsidRDefault="0043460C">
      <w:pPr>
        <w:pStyle w:val="CommentText"/>
      </w:pPr>
      <w:r>
        <w:rPr>
          <w:rStyle w:val="CommentReference"/>
        </w:rPr>
        <w:annotationRef/>
      </w:r>
      <w:r>
        <w:t xml:space="preserve">This is unclear.  Why are braided rivers reference conditions? </w:t>
      </w:r>
    </w:p>
  </w:comment>
  <w:comment w:id="148" w:author="Kennedy, Theodore" w:date="2016-02-08T10:47:00Z" w:initials="KT">
    <w:p w14:paraId="572692C7" w14:textId="13A3E34E" w:rsidR="0043460C" w:rsidRDefault="0043460C">
      <w:pPr>
        <w:pStyle w:val="CommentText"/>
      </w:pPr>
      <w:r>
        <w:rPr>
          <w:rStyle w:val="CommentReference"/>
        </w:rPr>
        <w:annotationRef/>
      </w:r>
      <w:r>
        <w:t xml:space="preserve">I missed this point in the Results.  </w:t>
      </w:r>
    </w:p>
  </w:comment>
  <w:comment w:id="149" w:author="Kennedy, Theodore" w:date="2016-02-08T10:47:00Z" w:initials="KT">
    <w:p w14:paraId="0ED025EE" w14:textId="47FF724A" w:rsidR="0043460C" w:rsidRDefault="0043460C">
      <w:pPr>
        <w:pStyle w:val="CommentText"/>
      </w:pPr>
      <w:r>
        <w:rPr>
          <w:rStyle w:val="CommentReference"/>
        </w:rPr>
        <w:annotationRef/>
      </w:r>
      <w:r>
        <w:t xml:space="preserve">Because less primary productivity = less terrestrial primary consumers?  </w:t>
      </w:r>
    </w:p>
  </w:comment>
  <w:comment w:id="151" w:author="Kennedy, Theodore" w:date="2016-02-08T10:47:00Z" w:initials="KT">
    <w:p w14:paraId="26EF336C" w14:textId="05AA785D" w:rsidR="0043460C" w:rsidRDefault="0043460C">
      <w:pPr>
        <w:pStyle w:val="CommentText"/>
      </w:pPr>
      <w:r>
        <w:rPr>
          <w:rStyle w:val="CommentReference"/>
        </w:rPr>
        <w:annotationRef/>
      </w:r>
      <w:r>
        <w:t xml:space="preserve">Suggest rephrasing.  Saying that pattern wasn’t seen in the absence of </w:t>
      </w:r>
      <w:proofErr w:type="spellStart"/>
      <w:r>
        <w:t>bbreaks</w:t>
      </w:r>
      <w:proofErr w:type="spellEnd"/>
      <w:r>
        <w:t xml:space="preserve"> doesn’t seem very informative.  </w:t>
      </w:r>
    </w:p>
  </w:comment>
  <w:comment w:id="154" w:author="Kennedy, Theodore" w:date="2016-02-08T10:47:00Z" w:initials="KT">
    <w:p w14:paraId="490932EA" w14:textId="003C7F82" w:rsidR="00692FCC" w:rsidRDefault="00692FCC">
      <w:pPr>
        <w:pStyle w:val="CommentText"/>
      </w:pPr>
      <w:r>
        <w:rPr>
          <w:rStyle w:val="CommentReference"/>
        </w:rPr>
        <w:annotationRef/>
      </w:r>
      <w:r>
        <w:t>Consider using a different term here and throughout.  ‘</w:t>
      </w:r>
      <w:proofErr w:type="gramStart"/>
      <w:r>
        <w:t>broader</w:t>
      </w:r>
      <w:proofErr w:type="gramEnd"/>
      <w:r>
        <w:t xml:space="preserve"> stream signatures’ maybe?  I realize larger is the term you used in your meta-analysis, but intuitively I think of larger as meaning more bugs but what is really meant is the stream is broader in these places with landscape breaks. This has been tripping me up throughout.    </w:t>
      </w:r>
    </w:p>
  </w:comment>
  <w:comment w:id="155" w:author="Kennedy, Theodore" w:date="2016-02-08T10:47:00Z" w:initials="KT">
    <w:p w14:paraId="69186963" w14:textId="4CD8875A" w:rsidR="00692FCC" w:rsidRDefault="00692FCC">
      <w:pPr>
        <w:pStyle w:val="CommentText"/>
      </w:pPr>
      <w:r>
        <w:rPr>
          <w:rStyle w:val="CommentReference"/>
        </w:rPr>
        <w:annotationRef/>
      </w:r>
      <w:r>
        <w:t xml:space="preserve">I’m forgetting why these had to be filtered out even with your explanation here.  This might call into question your modeling approach, if it is unable to capture this type of dynamic.  </w:t>
      </w:r>
    </w:p>
  </w:comment>
  <w:comment w:id="156" w:author="Kennedy, Theodore" w:date="2016-02-08T10:47:00Z" w:initials="KT">
    <w:p w14:paraId="7AE7C3FD" w14:textId="57E9421F" w:rsidR="00692FCC" w:rsidRDefault="00692FCC">
      <w:pPr>
        <w:pStyle w:val="CommentText"/>
      </w:pPr>
      <w:r>
        <w:rPr>
          <w:rStyle w:val="CommentReference"/>
        </w:rPr>
        <w:annotationRef/>
      </w:r>
      <w:r>
        <w:t xml:space="preserve">Or, ‘…be viewed as underestimates’.   </w:t>
      </w:r>
    </w:p>
  </w:comment>
  <w:comment w:id="161" w:author="Kennedy, Theodore" w:date="2016-02-08T10:47:00Z" w:initials="KT">
    <w:p w14:paraId="720C7C77" w14:textId="5E054BB4" w:rsidR="001706C2" w:rsidRDefault="001706C2">
      <w:pPr>
        <w:pStyle w:val="CommentText"/>
      </w:pPr>
      <w:r>
        <w:rPr>
          <w:rStyle w:val="CommentReference"/>
        </w:rPr>
        <w:annotationRef/>
      </w:r>
      <w:r>
        <w:t xml:space="preserve">I don’t think of seeds as organisms?  </w:t>
      </w:r>
    </w:p>
  </w:comment>
  <w:comment w:id="162" w:author="Kennedy, Theodore" w:date="2016-02-08T10:47:00Z" w:initials="KT">
    <w:p w14:paraId="13268D09" w14:textId="77777777" w:rsidR="001706C2" w:rsidRDefault="001706C2">
      <w:pPr>
        <w:pStyle w:val="CommentText"/>
      </w:pPr>
      <w:r>
        <w:rPr>
          <w:rStyle w:val="CommentReference"/>
        </w:rPr>
        <w:annotationRef/>
      </w:r>
      <w:r>
        <w:t xml:space="preserve">Are these really barriers to transmission?  The stream signature is much broader in these places where there is a forest edge, so I almost think of the edge as an attractant.  Sure the insects aren’t penetrating into the forest, but in the absence of the forest break the stream signature is much narrower, so how can a break be a barrier?  Considering your results for small streams that were enveloped in forest, this kind of statement seems weird to me. </w:t>
      </w:r>
    </w:p>
    <w:p w14:paraId="2AC36E87" w14:textId="77777777" w:rsidR="001706C2" w:rsidRDefault="001706C2">
      <w:pPr>
        <w:pStyle w:val="CommentText"/>
      </w:pPr>
    </w:p>
    <w:p w14:paraId="64488EBB" w14:textId="48FD46B8" w:rsidR="001706C2" w:rsidRDefault="001706C2">
      <w:pPr>
        <w:pStyle w:val="CommentText"/>
      </w:pPr>
      <w:r>
        <w:t xml:space="preserve">Maybe emphasize instead the ecotone aspect and how these habitat edges mark the meeting of two ecosystems instead of the breaks being a barrier.  Just a thought.  </w:t>
      </w:r>
    </w:p>
  </w:comment>
  <w:comment w:id="163" w:author="Kennedy, Theodore" w:date="2016-02-08T10:47:00Z" w:initials="KT">
    <w:p w14:paraId="58813523" w14:textId="1D1DC189" w:rsidR="001706C2" w:rsidRDefault="001706C2">
      <w:pPr>
        <w:pStyle w:val="CommentText"/>
      </w:pPr>
      <w:r>
        <w:rPr>
          <w:rStyle w:val="CommentReference"/>
        </w:rPr>
        <w:annotationRef/>
      </w:r>
      <w:r>
        <w:t xml:space="preserve">This is an important point, but as written it feels like it is coming out of left field in part because this is the first mention of restoration anywhere in the </w:t>
      </w:r>
      <w:proofErr w:type="spellStart"/>
      <w:r>
        <w:t>ms.</w:t>
      </w:r>
      <w:proofErr w:type="spellEnd"/>
      <w:r>
        <w:t xml:space="preserve">  Consider setting this idea up earlier in the paragraph (by somehow mentioning restoration or degraded site conditions) and </w:t>
      </w:r>
      <w:r w:rsidR="00485B74">
        <w:t xml:space="preserve">if possible alluding to this in the </w:t>
      </w:r>
      <w:proofErr w:type="spellStart"/>
      <w:r w:rsidR="00485B74">
        <w:t>Introductiton</w:t>
      </w:r>
      <w:proofErr w:type="spellEnd"/>
      <w:r w:rsidR="00485B74">
        <w:t xml:space="preserve"> perhaps</w:t>
      </w:r>
      <w:r>
        <w:t xml:space="preserve">?    </w:t>
      </w:r>
    </w:p>
  </w:comment>
  <w:comment w:id="164" w:author="Kennedy, Theodore" w:date="2016-02-08T10:47:00Z" w:initials="KT">
    <w:p w14:paraId="1853ED6C" w14:textId="6CADBC62" w:rsidR="00485B74" w:rsidRDefault="00485B74">
      <w:pPr>
        <w:pStyle w:val="CommentText"/>
      </w:pPr>
      <w:r>
        <w:rPr>
          <w:rStyle w:val="CommentReference"/>
        </w:rPr>
        <w:annotationRef/>
      </w:r>
      <w:r>
        <w:t xml:space="preserve">There are several places in the </w:t>
      </w:r>
      <w:proofErr w:type="spellStart"/>
      <w:r>
        <w:t>ms</w:t>
      </w:r>
      <w:proofErr w:type="spellEnd"/>
      <w:r>
        <w:t xml:space="preserve"> where terminology from this </w:t>
      </w:r>
      <w:proofErr w:type="spellStart"/>
      <w:r>
        <w:t>strayer</w:t>
      </w:r>
      <w:proofErr w:type="spellEnd"/>
      <w:r>
        <w:t xml:space="preserve"> paper are mentioned parenthetically.  It would be nice to get that out of the parentheses.  </w:t>
      </w:r>
    </w:p>
  </w:comment>
  <w:comment w:id="167" w:author="Kennedy, Theodore" w:date="2016-02-08T10:47:00Z" w:initials="KT">
    <w:p w14:paraId="3FAE0AE4" w14:textId="4D9ED21E" w:rsidR="00485B74" w:rsidRDefault="00485B74">
      <w:pPr>
        <w:pStyle w:val="CommentText"/>
      </w:pPr>
      <w:r>
        <w:rPr>
          <w:rStyle w:val="CommentReference"/>
        </w:rPr>
        <w:annotationRef/>
      </w:r>
      <w:proofErr w:type="gramStart"/>
      <w:r>
        <w:t>anthropomorphizing</w:t>
      </w:r>
      <w:proofErr w:type="gramEnd"/>
    </w:p>
  </w:comment>
  <w:comment w:id="170" w:author="Kennedy, Theodore" w:date="2016-02-08T10:47:00Z" w:initials="KT">
    <w:p w14:paraId="40C2B8C9" w14:textId="1D9D5B68" w:rsidR="00485B74" w:rsidRDefault="00485B74">
      <w:pPr>
        <w:pStyle w:val="CommentText"/>
      </w:pPr>
      <w:r>
        <w:rPr>
          <w:rStyle w:val="CommentReference"/>
        </w:rPr>
        <w:annotationRef/>
      </w:r>
      <w:r>
        <w:t xml:space="preserve">These sentences emphasize temporal separation in resource acquisition whereas the concluding sentence emphasizes spatial separation.  </w:t>
      </w:r>
    </w:p>
  </w:comment>
  <w:comment w:id="171" w:author="Kennedy, Theodore" w:date="2016-02-08T10:47:00Z" w:initials="KT">
    <w:p w14:paraId="5819A463" w14:textId="03047B69" w:rsidR="00B4723F" w:rsidRDefault="00B4723F">
      <w:pPr>
        <w:pStyle w:val="CommentText"/>
      </w:pPr>
      <w:r>
        <w:rPr>
          <w:rStyle w:val="CommentReference"/>
        </w:rPr>
        <w:annotationRef/>
      </w:r>
      <w:r>
        <w:t xml:space="preserve">This is a great paragraph, </w:t>
      </w:r>
      <w:proofErr w:type="spellStart"/>
      <w:r>
        <w:t>bbut</w:t>
      </w:r>
      <w:proofErr w:type="spellEnd"/>
      <w:r>
        <w:t xml:space="preserve"> I think Ecology journals have rules against subsections that only include one paragraph?  Consider expanding this to include mention of how these results inform restoration of </w:t>
      </w:r>
      <w:proofErr w:type="spellStart"/>
      <w:r>
        <w:t>riverscapes</w:t>
      </w:r>
      <w:proofErr w:type="spellEnd"/>
      <w:r>
        <w:t xml:space="preserve"> or something.   </w:t>
      </w:r>
    </w:p>
  </w:comment>
  <w:comment w:id="172" w:author="Kennedy, Theodore" w:date="2016-02-08T10:47:00Z" w:initials="KT">
    <w:p w14:paraId="3E57F3E5" w14:textId="5A3820D7" w:rsidR="00485B74" w:rsidRDefault="00485B74">
      <w:pPr>
        <w:pStyle w:val="CommentText"/>
      </w:pPr>
      <w:r>
        <w:rPr>
          <w:rStyle w:val="CommentReference"/>
        </w:rPr>
        <w:annotationRef/>
      </w:r>
      <w:r>
        <w:t xml:space="preserve">This phrase is like nails on a chalk board to me when it used as a topic sentence for Conclusions.  </w:t>
      </w:r>
      <w:r w:rsidR="00B4723F">
        <w:t xml:space="preserve">This far into the </w:t>
      </w:r>
      <w:proofErr w:type="spellStart"/>
      <w:r w:rsidR="00B4723F">
        <w:t>ms</w:t>
      </w:r>
      <w:proofErr w:type="spellEnd"/>
      <w:r w:rsidR="00B4723F">
        <w:t xml:space="preserve"> it should be really obvious what the purpose of the research was.  </w:t>
      </w:r>
    </w:p>
  </w:comment>
  <w:comment w:id="176" w:author="Kennedy, Theodore" w:date="2016-02-08T10:47:00Z" w:initials="KT">
    <w:p w14:paraId="7AA497E8" w14:textId="541EF29B" w:rsidR="00B4723F" w:rsidRDefault="00B4723F">
      <w:pPr>
        <w:pStyle w:val="CommentText"/>
      </w:pPr>
      <w:r>
        <w:rPr>
          <w:rStyle w:val="CommentReference"/>
        </w:rPr>
        <w:annotationRef/>
      </w:r>
      <w:r>
        <w:t xml:space="preserve">See comment above.  It would be really powerful if you provided numbers on the water’s edge area for these catchments so the ¾ number had some context.  </w:t>
      </w:r>
    </w:p>
  </w:comment>
  <w:comment w:id="177" w:author="Kennedy, Theodore" w:date="2016-02-08T10:47:00Z" w:initials="KT">
    <w:p w14:paraId="6289AF35" w14:textId="31988AD2" w:rsidR="0043460C" w:rsidRDefault="0043460C">
      <w:pPr>
        <w:pStyle w:val="CommentText"/>
      </w:pPr>
      <w:r>
        <w:rPr>
          <w:rStyle w:val="CommentReference"/>
        </w:rPr>
        <w:annotationRef/>
      </w:r>
      <w:r>
        <w:t xml:space="preserve">Maybe use her given name so reader won’t think this is you?  </w:t>
      </w:r>
    </w:p>
  </w:comment>
  <w:comment w:id="237" w:author="Kennedy, Theodore" w:date="2016-02-08T10:47:00Z" w:initials="KT">
    <w:p w14:paraId="1E30635E" w14:textId="2D19CFE3" w:rsidR="000073EE" w:rsidRDefault="000073EE">
      <w:pPr>
        <w:pStyle w:val="CommentText"/>
      </w:pPr>
      <w:r>
        <w:rPr>
          <w:rStyle w:val="CommentReference"/>
        </w:rPr>
        <w:annotationRef/>
      </w:r>
      <w:r>
        <w:t xml:space="preserve">Considering adding this to the legend of symbols that is in these figures.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F32E9D0" w15:done="0"/>
  <w15:commentEx w15:paraId="22E7F554" w15:done="0"/>
  <w15:commentEx w15:paraId="58B14ED5" w15:done="0"/>
  <w15:commentEx w15:paraId="7580B547" w15:done="0"/>
  <w15:commentEx w15:paraId="71CED6EC" w15:done="0"/>
  <w15:commentEx w15:paraId="0E707DE7" w15:done="0"/>
  <w15:commentEx w15:paraId="3701EDA9" w15:done="0"/>
  <w15:commentEx w15:paraId="1EDB9857" w15:done="0"/>
  <w15:commentEx w15:paraId="3260A498" w15:done="0"/>
  <w15:commentEx w15:paraId="458CD2F4" w15:done="0"/>
  <w15:commentEx w15:paraId="0D00FFD0" w15:done="0"/>
  <w15:commentEx w15:paraId="07B93A41" w15:done="0"/>
  <w15:commentEx w15:paraId="23EE648A" w15:done="0"/>
  <w15:commentEx w15:paraId="504E4B51" w15:done="0"/>
  <w15:commentEx w15:paraId="3A55339A" w15:done="0"/>
  <w15:commentEx w15:paraId="0A0A6E67" w15:done="0"/>
  <w15:commentEx w15:paraId="0C8AB630" w15:done="0"/>
  <w15:commentEx w15:paraId="61578A87" w15:done="0"/>
  <w15:commentEx w15:paraId="0F5CDCB8" w15:done="0"/>
  <w15:commentEx w15:paraId="5E55FF2C" w15:done="0"/>
  <w15:commentEx w15:paraId="4AF398E0" w15:done="0"/>
  <w15:commentEx w15:paraId="22943048" w15:done="0"/>
  <w15:commentEx w15:paraId="5BAA9277" w15:done="0"/>
  <w15:commentEx w15:paraId="0AFF9508" w15:done="0"/>
  <w15:commentEx w15:paraId="5B867638" w15:done="0"/>
  <w15:commentEx w15:paraId="4AE907E0" w15:done="0"/>
  <w15:commentEx w15:paraId="46F69C85" w15:done="0"/>
  <w15:commentEx w15:paraId="448BA79A" w15:done="0"/>
  <w15:commentEx w15:paraId="54D662A1" w15:done="0"/>
  <w15:commentEx w15:paraId="34263E92" w15:done="0"/>
  <w15:commentEx w15:paraId="1E9EF4A2" w15:done="0"/>
  <w15:commentEx w15:paraId="66C3E164" w15:done="0"/>
  <w15:commentEx w15:paraId="3923E8C5" w15:done="0"/>
  <w15:commentEx w15:paraId="343781B2" w15:done="0"/>
  <w15:commentEx w15:paraId="6E5FD0D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40629C4" w14:textId="77777777" w:rsidR="003E18BC" w:rsidRDefault="003E18BC" w:rsidP="001E759E">
      <w:r>
        <w:separator/>
      </w:r>
    </w:p>
  </w:endnote>
  <w:endnote w:type="continuationSeparator" w:id="0">
    <w:p w14:paraId="169244BA" w14:textId="77777777" w:rsidR="003E18BC" w:rsidRDefault="003E18BC" w:rsidP="001E75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28216702"/>
      <w:docPartObj>
        <w:docPartGallery w:val="Page Numbers (Bottom of Page)"/>
        <w:docPartUnique/>
      </w:docPartObj>
    </w:sdtPr>
    <w:sdtEndPr/>
    <w:sdtContent>
      <w:sdt>
        <w:sdtPr>
          <w:id w:val="228216703"/>
          <w:docPartObj>
            <w:docPartGallery w:val="Page Numbers (Top of Page)"/>
            <w:docPartUnique/>
          </w:docPartObj>
        </w:sdtPr>
        <w:sdtEndPr/>
        <w:sdtContent>
          <w:p w14:paraId="406A3701" w14:textId="77777777" w:rsidR="0043460C" w:rsidRDefault="0043460C" w:rsidP="00BD3C5F">
            <w:pPr>
              <w:pStyle w:val="Page"/>
            </w:pPr>
            <w:r>
              <w:t xml:space="preserve">Page </w:t>
            </w:r>
            <w:r>
              <w:fldChar w:fldCharType="begin"/>
            </w:r>
            <w:r>
              <w:instrText xml:space="preserve"> PAGE </w:instrText>
            </w:r>
            <w:r>
              <w:fldChar w:fldCharType="separate"/>
            </w:r>
            <w:r w:rsidR="00817675">
              <w:rPr>
                <w:noProof/>
              </w:rPr>
              <w:t>70</w:t>
            </w:r>
            <w:r>
              <w:rPr>
                <w:noProof/>
              </w:rPr>
              <w:fldChar w:fldCharType="end"/>
            </w:r>
            <w:r w:rsidRPr="001E759E">
              <w:t xml:space="preserve"> of </w:t>
            </w:r>
            <w:r w:rsidR="003E18BC">
              <w:fldChar w:fldCharType="begin"/>
            </w:r>
            <w:r w:rsidR="003E18BC">
              <w:instrText xml:space="preserve"> NUMPAGES  </w:instrText>
            </w:r>
            <w:r w:rsidR="003E18BC">
              <w:fldChar w:fldCharType="separate"/>
            </w:r>
            <w:r w:rsidR="00817675">
              <w:rPr>
                <w:noProof/>
              </w:rPr>
              <w:t>72</w:t>
            </w:r>
            <w:r w:rsidR="003E18BC">
              <w:rPr>
                <w:noProof/>
              </w:rPr>
              <w:fldChar w:fldCharType="end"/>
            </w:r>
          </w:p>
        </w:sdtContent>
      </w:sdt>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7210652"/>
      <w:docPartObj>
        <w:docPartGallery w:val="Page Numbers (Bottom of Page)"/>
        <w:docPartUnique/>
      </w:docPartObj>
    </w:sdtPr>
    <w:sdtEndPr/>
    <w:sdtContent>
      <w:sdt>
        <w:sdtPr>
          <w:id w:val="565050477"/>
          <w:docPartObj>
            <w:docPartGallery w:val="Page Numbers (Top of Page)"/>
            <w:docPartUnique/>
          </w:docPartObj>
        </w:sdtPr>
        <w:sdtEndPr/>
        <w:sdtContent>
          <w:p w14:paraId="6A8C2DB2" w14:textId="77777777" w:rsidR="0043460C" w:rsidRDefault="0043460C" w:rsidP="00BD3C5F">
            <w:pPr>
              <w:pStyle w:val="Page"/>
            </w:pPr>
            <w:r>
              <w:t xml:space="preserve">Page </w:t>
            </w:r>
            <w:r>
              <w:fldChar w:fldCharType="begin"/>
            </w:r>
            <w:r>
              <w:instrText xml:space="preserve"> PAGE </w:instrText>
            </w:r>
            <w:r>
              <w:fldChar w:fldCharType="separate"/>
            </w:r>
            <w:r w:rsidR="00817675">
              <w:rPr>
                <w:noProof/>
              </w:rPr>
              <w:t>72</w:t>
            </w:r>
            <w:r>
              <w:rPr>
                <w:noProof/>
              </w:rPr>
              <w:fldChar w:fldCharType="end"/>
            </w:r>
            <w:r w:rsidRPr="001E759E">
              <w:t xml:space="preserve"> of </w:t>
            </w:r>
            <w:r w:rsidR="003E18BC">
              <w:fldChar w:fldCharType="begin"/>
            </w:r>
            <w:r w:rsidR="003E18BC">
              <w:instrText xml:space="preserve"> NUMPAGES  </w:instrText>
            </w:r>
            <w:r w:rsidR="003E18BC">
              <w:fldChar w:fldCharType="separate"/>
            </w:r>
            <w:r w:rsidR="00817675">
              <w:rPr>
                <w:noProof/>
              </w:rPr>
              <w:t>72</w:t>
            </w:r>
            <w:r w:rsidR="003E18BC">
              <w:rPr>
                <w:noProof/>
              </w:rPr>
              <w:fldChar w:fldCharType="end"/>
            </w:r>
          </w:p>
        </w:sdtContent>
      </w:sdt>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A528B8B" w14:textId="77777777" w:rsidR="003E18BC" w:rsidRDefault="003E18BC" w:rsidP="001E759E">
      <w:r>
        <w:separator/>
      </w:r>
    </w:p>
  </w:footnote>
  <w:footnote w:type="continuationSeparator" w:id="0">
    <w:p w14:paraId="33AF8F69" w14:textId="77777777" w:rsidR="003E18BC" w:rsidRDefault="003E18BC" w:rsidP="001E759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7C26D1" w14:textId="77777777" w:rsidR="0043460C" w:rsidRPr="00876035" w:rsidRDefault="0043460C" w:rsidP="001E759E">
    <w:pPr>
      <w:pStyle w:val="Header"/>
      <w:jc w:val="right"/>
      <w:rPr>
        <w:smallCaps/>
        <w:lang w:val="de-DE"/>
      </w:rPr>
    </w:pPr>
    <w:r>
      <w:rPr>
        <w:smallCaps/>
        <w:lang w:val="de-DE"/>
      </w:rPr>
      <w:t>Jeffrey D. Muehlbauer et al.</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B443BF" w14:textId="77777777" w:rsidR="0043460C" w:rsidRPr="00876035" w:rsidRDefault="0043460C" w:rsidP="001E759E">
    <w:pPr>
      <w:pStyle w:val="Header"/>
      <w:jc w:val="right"/>
      <w:rPr>
        <w:smallCaps/>
        <w:lang w:val="de-DE"/>
      </w:rPr>
    </w:pPr>
    <w:r>
      <w:rPr>
        <w:smallCaps/>
        <w:lang w:val="de-DE"/>
      </w:rPr>
      <w:t>Jeffrey D. Muehlbauer et 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8C22D0"/>
    <w:multiLevelType w:val="hybridMultilevel"/>
    <w:tmpl w:val="8ABAA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F48784E"/>
    <w:multiLevelType w:val="hybridMultilevel"/>
    <w:tmpl w:val="430A24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FCD3203"/>
    <w:multiLevelType w:val="hybridMultilevel"/>
    <w:tmpl w:val="998C2D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01F7433"/>
    <w:multiLevelType w:val="hybridMultilevel"/>
    <w:tmpl w:val="4C0861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3AD31BB"/>
    <w:multiLevelType w:val="hybridMultilevel"/>
    <w:tmpl w:val="2A2A12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F445DE0"/>
    <w:multiLevelType w:val="hybridMultilevel"/>
    <w:tmpl w:val="07083C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F83563B"/>
    <w:multiLevelType w:val="hybridMultilevel"/>
    <w:tmpl w:val="1EC4C776"/>
    <w:lvl w:ilvl="0" w:tplc="5F9C673E">
      <w:start w:val="16"/>
      <w:numFmt w:val="bullet"/>
      <w:lvlText w:val="-"/>
      <w:lvlJc w:val="left"/>
      <w:pPr>
        <w:ind w:left="720" w:hanging="360"/>
      </w:pPr>
      <w:rPr>
        <w:rFonts w:ascii="Times New Roman" w:eastAsiaTheme="minorEastAsia"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49A6184D"/>
    <w:multiLevelType w:val="hybridMultilevel"/>
    <w:tmpl w:val="556ED3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3C5598D"/>
    <w:multiLevelType w:val="hybridMultilevel"/>
    <w:tmpl w:val="5E16CA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
  </w:num>
  <w:num w:numId="3">
    <w:abstractNumId w:val="1"/>
  </w:num>
  <w:num w:numId="4">
    <w:abstractNumId w:val="7"/>
  </w:num>
  <w:num w:numId="5">
    <w:abstractNumId w:val="4"/>
  </w:num>
  <w:num w:numId="6">
    <w:abstractNumId w:val="3"/>
  </w:num>
  <w:num w:numId="7">
    <w:abstractNumId w:val="5"/>
  </w:num>
  <w:num w:numId="8">
    <w:abstractNumId w:val="0"/>
  </w:num>
  <w:num w:numId="9">
    <w:abstractNumId w:val="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trick">
    <w15:presenceInfo w15:providerId="None" w15:userId="Patric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trackRevisions/>
  <w:defaultTabStop w:val="720"/>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2&lt;/LineSpacing&gt;&lt;SpaceAfter&gt;0&lt;/SpaceAfter&gt;&lt;HyperlinksEnabled&gt;1&lt;/HyperlinksEnabled&gt;&lt;HyperlinksVisible&gt;0&lt;/HyperlinksVisible&gt;&lt;/ENLayout&gt;"/>
    <w:docVar w:name="EN.Libraries" w:val="&lt;Libraries&gt;&lt;item db-id=&quot;xwsaxrrty5wxrbe5ftq5zdvo0ddrvezpfas0&quot;&gt;lib&lt;record-ids&gt;&lt;item&gt;800&lt;/item&gt;&lt;item&gt;817&lt;/item&gt;&lt;item&gt;1078&lt;/item&gt;&lt;item&gt;1178&lt;/item&gt;&lt;item&gt;1629&lt;/item&gt;&lt;item&gt;1630&lt;/item&gt;&lt;item&gt;1917&lt;/item&gt;&lt;item&gt;1919&lt;/item&gt;&lt;item&gt;1920&lt;/item&gt;&lt;item&gt;1921&lt;/item&gt;&lt;item&gt;1922&lt;/item&gt;&lt;item&gt;2007&lt;/item&gt;&lt;item&gt;2030&lt;/item&gt;&lt;item&gt;2155&lt;/item&gt;&lt;item&gt;2165&lt;/item&gt;&lt;item&gt;2166&lt;/item&gt;&lt;item&gt;2210&lt;/item&gt;&lt;item&gt;2218&lt;/item&gt;&lt;item&gt;2227&lt;/item&gt;&lt;item&gt;2253&lt;/item&gt;&lt;item&gt;2275&lt;/item&gt;&lt;item&gt;2402&lt;/item&gt;&lt;item&gt;2566&lt;/item&gt;&lt;item&gt;2605&lt;/item&gt;&lt;item&gt;2606&lt;/item&gt;&lt;item&gt;2607&lt;/item&gt;&lt;item&gt;2614&lt;/item&gt;&lt;item&gt;2639&lt;/item&gt;&lt;item&gt;2641&lt;/item&gt;&lt;item&gt;2649&lt;/item&gt;&lt;item&gt;2656&lt;/item&gt;&lt;item&gt;2658&lt;/item&gt;&lt;item&gt;2670&lt;/item&gt;&lt;item&gt;2706&lt;/item&gt;&lt;item&gt;2707&lt;/item&gt;&lt;item&gt;2712&lt;/item&gt;&lt;item&gt;2736&lt;/item&gt;&lt;item&gt;2745&lt;/item&gt;&lt;item&gt;2767&lt;/item&gt;&lt;item&gt;2790&lt;/item&gt;&lt;item&gt;2837&lt;/item&gt;&lt;item&gt;2841&lt;/item&gt;&lt;item&gt;2880&lt;/item&gt;&lt;item&gt;2950&lt;/item&gt;&lt;item&gt;2975&lt;/item&gt;&lt;item&gt;3130&lt;/item&gt;&lt;item&gt;3131&lt;/item&gt;&lt;item&gt;3132&lt;/item&gt;&lt;item&gt;3479&lt;/item&gt;&lt;item&gt;3487&lt;/item&gt;&lt;item&gt;3493&lt;/item&gt;&lt;item&gt;3494&lt;/item&gt;&lt;item&gt;3530&lt;/item&gt;&lt;item&gt;3535&lt;/item&gt;&lt;item&gt;3745&lt;/item&gt;&lt;item&gt;3896&lt;/item&gt;&lt;item&gt;4165&lt;/item&gt;&lt;item&gt;4166&lt;/item&gt;&lt;item&gt;4167&lt;/item&gt;&lt;/record-ids&gt;&lt;/item&gt;&lt;/Libraries&gt;"/>
  </w:docVars>
  <w:rsids>
    <w:rsidRoot w:val="001E759E"/>
    <w:rsid w:val="000012B5"/>
    <w:rsid w:val="0000290A"/>
    <w:rsid w:val="00003202"/>
    <w:rsid w:val="0000358D"/>
    <w:rsid w:val="00003726"/>
    <w:rsid w:val="000048E8"/>
    <w:rsid w:val="00007165"/>
    <w:rsid w:val="000073EE"/>
    <w:rsid w:val="000075F6"/>
    <w:rsid w:val="00010B5C"/>
    <w:rsid w:val="000116A6"/>
    <w:rsid w:val="000147CB"/>
    <w:rsid w:val="00016BA3"/>
    <w:rsid w:val="00020185"/>
    <w:rsid w:val="0002344D"/>
    <w:rsid w:val="000249C0"/>
    <w:rsid w:val="000267AC"/>
    <w:rsid w:val="0002781B"/>
    <w:rsid w:val="00035D34"/>
    <w:rsid w:val="00036F7C"/>
    <w:rsid w:val="000424D1"/>
    <w:rsid w:val="00042513"/>
    <w:rsid w:val="00042FA1"/>
    <w:rsid w:val="00044EE7"/>
    <w:rsid w:val="00056680"/>
    <w:rsid w:val="00057A0D"/>
    <w:rsid w:val="00057BBA"/>
    <w:rsid w:val="000620DB"/>
    <w:rsid w:val="000662B8"/>
    <w:rsid w:val="00067B71"/>
    <w:rsid w:val="00067CF8"/>
    <w:rsid w:val="00070C4A"/>
    <w:rsid w:val="000755C1"/>
    <w:rsid w:val="00076606"/>
    <w:rsid w:val="0007690B"/>
    <w:rsid w:val="00077C2F"/>
    <w:rsid w:val="00080BFE"/>
    <w:rsid w:val="00081D3C"/>
    <w:rsid w:val="000849B0"/>
    <w:rsid w:val="000869DE"/>
    <w:rsid w:val="000879D8"/>
    <w:rsid w:val="00090BFD"/>
    <w:rsid w:val="000943E4"/>
    <w:rsid w:val="0009538E"/>
    <w:rsid w:val="000A2D52"/>
    <w:rsid w:val="000A4280"/>
    <w:rsid w:val="000A4811"/>
    <w:rsid w:val="000A6684"/>
    <w:rsid w:val="000B1C51"/>
    <w:rsid w:val="000B5651"/>
    <w:rsid w:val="000B60EF"/>
    <w:rsid w:val="000C0596"/>
    <w:rsid w:val="000C20B8"/>
    <w:rsid w:val="000C22C2"/>
    <w:rsid w:val="000C271C"/>
    <w:rsid w:val="000C3C42"/>
    <w:rsid w:val="000C76A2"/>
    <w:rsid w:val="000D0392"/>
    <w:rsid w:val="000D0937"/>
    <w:rsid w:val="000D1DC5"/>
    <w:rsid w:val="000D2C58"/>
    <w:rsid w:val="000D2F7F"/>
    <w:rsid w:val="000D3A30"/>
    <w:rsid w:val="000D3D37"/>
    <w:rsid w:val="000D48E1"/>
    <w:rsid w:val="000D5EDD"/>
    <w:rsid w:val="000D7EE5"/>
    <w:rsid w:val="000F1FCB"/>
    <w:rsid w:val="000F28A1"/>
    <w:rsid w:val="000F4A07"/>
    <w:rsid w:val="000F4E41"/>
    <w:rsid w:val="000F7A5A"/>
    <w:rsid w:val="001007B6"/>
    <w:rsid w:val="00100B67"/>
    <w:rsid w:val="00100D6B"/>
    <w:rsid w:val="00103426"/>
    <w:rsid w:val="00104358"/>
    <w:rsid w:val="00104630"/>
    <w:rsid w:val="00107035"/>
    <w:rsid w:val="00107BC1"/>
    <w:rsid w:val="00122562"/>
    <w:rsid w:val="001225DA"/>
    <w:rsid w:val="001229A2"/>
    <w:rsid w:val="00123C05"/>
    <w:rsid w:val="00131A3D"/>
    <w:rsid w:val="001341CE"/>
    <w:rsid w:val="00135E83"/>
    <w:rsid w:val="00136EA4"/>
    <w:rsid w:val="00145B02"/>
    <w:rsid w:val="001465E3"/>
    <w:rsid w:val="0014780A"/>
    <w:rsid w:val="00154036"/>
    <w:rsid w:val="001568F2"/>
    <w:rsid w:val="00160B06"/>
    <w:rsid w:val="00161584"/>
    <w:rsid w:val="00167883"/>
    <w:rsid w:val="001706C2"/>
    <w:rsid w:val="00171738"/>
    <w:rsid w:val="00172428"/>
    <w:rsid w:val="001763B7"/>
    <w:rsid w:val="00176497"/>
    <w:rsid w:val="00176E63"/>
    <w:rsid w:val="00180C80"/>
    <w:rsid w:val="001815CB"/>
    <w:rsid w:val="00181616"/>
    <w:rsid w:val="00181FF6"/>
    <w:rsid w:val="00182FB6"/>
    <w:rsid w:val="00185F4F"/>
    <w:rsid w:val="001877DF"/>
    <w:rsid w:val="00187F1E"/>
    <w:rsid w:val="00190968"/>
    <w:rsid w:val="00192AA0"/>
    <w:rsid w:val="00192D92"/>
    <w:rsid w:val="001976E2"/>
    <w:rsid w:val="0019784F"/>
    <w:rsid w:val="001A0904"/>
    <w:rsid w:val="001A2FC7"/>
    <w:rsid w:val="001A33A8"/>
    <w:rsid w:val="001A34B0"/>
    <w:rsid w:val="001A4D9C"/>
    <w:rsid w:val="001A59AA"/>
    <w:rsid w:val="001B0A35"/>
    <w:rsid w:val="001B2400"/>
    <w:rsid w:val="001B30F4"/>
    <w:rsid w:val="001B33E5"/>
    <w:rsid w:val="001B43DD"/>
    <w:rsid w:val="001B7A24"/>
    <w:rsid w:val="001C1917"/>
    <w:rsid w:val="001C5871"/>
    <w:rsid w:val="001C758A"/>
    <w:rsid w:val="001D1AEC"/>
    <w:rsid w:val="001D3CF1"/>
    <w:rsid w:val="001D4C96"/>
    <w:rsid w:val="001D76AE"/>
    <w:rsid w:val="001E3658"/>
    <w:rsid w:val="001E759E"/>
    <w:rsid w:val="001F0DAA"/>
    <w:rsid w:val="001F20BC"/>
    <w:rsid w:val="001F263F"/>
    <w:rsid w:val="002001B4"/>
    <w:rsid w:val="00202A07"/>
    <w:rsid w:val="00203672"/>
    <w:rsid w:val="002066CB"/>
    <w:rsid w:val="002072E3"/>
    <w:rsid w:val="00210608"/>
    <w:rsid w:val="00210C27"/>
    <w:rsid w:val="00212BCD"/>
    <w:rsid w:val="002130A0"/>
    <w:rsid w:val="00216908"/>
    <w:rsid w:val="002174DA"/>
    <w:rsid w:val="002200B9"/>
    <w:rsid w:val="00220971"/>
    <w:rsid w:val="00221B68"/>
    <w:rsid w:val="00221FF8"/>
    <w:rsid w:val="0022304F"/>
    <w:rsid w:val="0022562A"/>
    <w:rsid w:val="00225EDC"/>
    <w:rsid w:val="00226B3C"/>
    <w:rsid w:val="002306DF"/>
    <w:rsid w:val="002325F4"/>
    <w:rsid w:val="00232631"/>
    <w:rsid w:val="0023572F"/>
    <w:rsid w:val="00235823"/>
    <w:rsid w:val="00235BE6"/>
    <w:rsid w:val="002370B3"/>
    <w:rsid w:val="002371E4"/>
    <w:rsid w:val="00237EB3"/>
    <w:rsid w:val="0024016B"/>
    <w:rsid w:val="00240D5D"/>
    <w:rsid w:val="00242B3E"/>
    <w:rsid w:val="00244045"/>
    <w:rsid w:val="00245278"/>
    <w:rsid w:val="002461BD"/>
    <w:rsid w:val="00246B08"/>
    <w:rsid w:val="0025435A"/>
    <w:rsid w:val="00256E5A"/>
    <w:rsid w:val="00256EC6"/>
    <w:rsid w:val="00260289"/>
    <w:rsid w:val="00261F32"/>
    <w:rsid w:val="00262DA0"/>
    <w:rsid w:val="00262FA9"/>
    <w:rsid w:val="00267DEC"/>
    <w:rsid w:val="002716BC"/>
    <w:rsid w:val="002756F3"/>
    <w:rsid w:val="00275B35"/>
    <w:rsid w:val="00285054"/>
    <w:rsid w:val="00292E62"/>
    <w:rsid w:val="00297E64"/>
    <w:rsid w:val="002A2BB9"/>
    <w:rsid w:val="002A4D76"/>
    <w:rsid w:val="002B15DE"/>
    <w:rsid w:val="002B5A83"/>
    <w:rsid w:val="002B6292"/>
    <w:rsid w:val="002C10F6"/>
    <w:rsid w:val="002C3E3E"/>
    <w:rsid w:val="002C4CBC"/>
    <w:rsid w:val="002C4E40"/>
    <w:rsid w:val="002C5258"/>
    <w:rsid w:val="002C5397"/>
    <w:rsid w:val="002D082D"/>
    <w:rsid w:val="002E6397"/>
    <w:rsid w:val="002E7141"/>
    <w:rsid w:val="002F0192"/>
    <w:rsid w:val="002F0CF2"/>
    <w:rsid w:val="002F13B8"/>
    <w:rsid w:val="002F26C1"/>
    <w:rsid w:val="002F7DA0"/>
    <w:rsid w:val="003021CE"/>
    <w:rsid w:val="0030273F"/>
    <w:rsid w:val="003036C1"/>
    <w:rsid w:val="003050CF"/>
    <w:rsid w:val="00306A21"/>
    <w:rsid w:val="00307859"/>
    <w:rsid w:val="00311FBC"/>
    <w:rsid w:val="00312DB6"/>
    <w:rsid w:val="00313D4A"/>
    <w:rsid w:val="00315CCF"/>
    <w:rsid w:val="00316BAE"/>
    <w:rsid w:val="0031709A"/>
    <w:rsid w:val="00317F1F"/>
    <w:rsid w:val="00322652"/>
    <w:rsid w:val="003256AF"/>
    <w:rsid w:val="00325CC7"/>
    <w:rsid w:val="00325CDA"/>
    <w:rsid w:val="003311AF"/>
    <w:rsid w:val="00332BB6"/>
    <w:rsid w:val="0033597A"/>
    <w:rsid w:val="003367BC"/>
    <w:rsid w:val="003401DD"/>
    <w:rsid w:val="003428E2"/>
    <w:rsid w:val="00350AB4"/>
    <w:rsid w:val="00356BC0"/>
    <w:rsid w:val="00361F24"/>
    <w:rsid w:val="0036487A"/>
    <w:rsid w:val="0036608B"/>
    <w:rsid w:val="00367C48"/>
    <w:rsid w:val="00367CE5"/>
    <w:rsid w:val="00367F65"/>
    <w:rsid w:val="0037193E"/>
    <w:rsid w:val="00374FDC"/>
    <w:rsid w:val="00376F4C"/>
    <w:rsid w:val="00377B8C"/>
    <w:rsid w:val="0038071E"/>
    <w:rsid w:val="00381CAD"/>
    <w:rsid w:val="00382A28"/>
    <w:rsid w:val="0038300B"/>
    <w:rsid w:val="003834D8"/>
    <w:rsid w:val="00390468"/>
    <w:rsid w:val="003A1214"/>
    <w:rsid w:val="003A26D8"/>
    <w:rsid w:val="003A474A"/>
    <w:rsid w:val="003A5EEE"/>
    <w:rsid w:val="003A60E2"/>
    <w:rsid w:val="003A788D"/>
    <w:rsid w:val="003B3732"/>
    <w:rsid w:val="003C1F8E"/>
    <w:rsid w:val="003C4E23"/>
    <w:rsid w:val="003C5179"/>
    <w:rsid w:val="003C5EA7"/>
    <w:rsid w:val="003C74E4"/>
    <w:rsid w:val="003D6115"/>
    <w:rsid w:val="003E0837"/>
    <w:rsid w:val="003E18BC"/>
    <w:rsid w:val="003E1A84"/>
    <w:rsid w:val="003E24C6"/>
    <w:rsid w:val="003E46A8"/>
    <w:rsid w:val="003E5F8D"/>
    <w:rsid w:val="003E653A"/>
    <w:rsid w:val="003E77B4"/>
    <w:rsid w:val="003F1E6D"/>
    <w:rsid w:val="003F4B54"/>
    <w:rsid w:val="003F5491"/>
    <w:rsid w:val="003F77B0"/>
    <w:rsid w:val="003F7C57"/>
    <w:rsid w:val="00403E02"/>
    <w:rsid w:val="00407025"/>
    <w:rsid w:val="00415A5D"/>
    <w:rsid w:val="00415EEA"/>
    <w:rsid w:val="00416740"/>
    <w:rsid w:val="0042044A"/>
    <w:rsid w:val="00421601"/>
    <w:rsid w:val="00421CB4"/>
    <w:rsid w:val="00425576"/>
    <w:rsid w:val="0042614B"/>
    <w:rsid w:val="00426DEA"/>
    <w:rsid w:val="00430A44"/>
    <w:rsid w:val="004332B5"/>
    <w:rsid w:val="0043460C"/>
    <w:rsid w:val="004348C1"/>
    <w:rsid w:val="0043592B"/>
    <w:rsid w:val="00435963"/>
    <w:rsid w:val="00437BAC"/>
    <w:rsid w:val="004431F2"/>
    <w:rsid w:val="00444612"/>
    <w:rsid w:val="0044486E"/>
    <w:rsid w:val="00447005"/>
    <w:rsid w:val="00450DA2"/>
    <w:rsid w:val="004541B7"/>
    <w:rsid w:val="00454B4F"/>
    <w:rsid w:val="00457717"/>
    <w:rsid w:val="00462DFD"/>
    <w:rsid w:val="00463343"/>
    <w:rsid w:val="004665BA"/>
    <w:rsid w:val="004712F5"/>
    <w:rsid w:val="004838A2"/>
    <w:rsid w:val="00485641"/>
    <w:rsid w:val="00485B74"/>
    <w:rsid w:val="00486487"/>
    <w:rsid w:val="00486C72"/>
    <w:rsid w:val="0049307C"/>
    <w:rsid w:val="0049324D"/>
    <w:rsid w:val="0049458D"/>
    <w:rsid w:val="004945A8"/>
    <w:rsid w:val="004962B8"/>
    <w:rsid w:val="00497B34"/>
    <w:rsid w:val="004A0E50"/>
    <w:rsid w:val="004A4023"/>
    <w:rsid w:val="004A47EC"/>
    <w:rsid w:val="004A77B3"/>
    <w:rsid w:val="004A7C00"/>
    <w:rsid w:val="004B16D4"/>
    <w:rsid w:val="004B2689"/>
    <w:rsid w:val="004B33E2"/>
    <w:rsid w:val="004B50EA"/>
    <w:rsid w:val="004B5E1D"/>
    <w:rsid w:val="004B61F8"/>
    <w:rsid w:val="004B6243"/>
    <w:rsid w:val="004B6A7D"/>
    <w:rsid w:val="004C082B"/>
    <w:rsid w:val="004C2995"/>
    <w:rsid w:val="004C2CB4"/>
    <w:rsid w:val="004D1814"/>
    <w:rsid w:val="004D3526"/>
    <w:rsid w:val="004D4F50"/>
    <w:rsid w:val="004D5360"/>
    <w:rsid w:val="004D69AD"/>
    <w:rsid w:val="004E01B4"/>
    <w:rsid w:val="004E0B7D"/>
    <w:rsid w:val="004E0E99"/>
    <w:rsid w:val="004E13B2"/>
    <w:rsid w:val="004F0CFD"/>
    <w:rsid w:val="004F0D7E"/>
    <w:rsid w:val="004F244A"/>
    <w:rsid w:val="004F5608"/>
    <w:rsid w:val="004F7522"/>
    <w:rsid w:val="004F7655"/>
    <w:rsid w:val="005001D7"/>
    <w:rsid w:val="00503ECD"/>
    <w:rsid w:val="00504657"/>
    <w:rsid w:val="00505B91"/>
    <w:rsid w:val="00505E08"/>
    <w:rsid w:val="00506D3D"/>
    <w:rsid w:val="00511A54"/>
    <w:rsid w:val="005145F2"/>
    <w:rsid w:val="0051530C"/>
    <w:rsid w:val="0052226F"/>
    <w:rsid w:val="0052263B"/>
    <w:rsid w:val="00525298"/>
    <w:rsid w:val="00525F4A"/>
    <w:rsid w:val="0053058C"/>
    <w:rsid w:val="00532613"/>
    <w:rsid w:val="00532EC5"/>
    <w:rsid w:val="00534771"/>
    <w:rsid w:val="0053494D"/>
    <w:rsid w:val="00537007"/>
    <w:rsid w:val="00537C04"/>
    <w:rsid w:val="005415A7"/>
    <w:rsid w:val="0054257D"/>
    <w:rsid w:val="00543C15"/>
    <w:rsid w:val="0054436B"/>
    <w:rsid w:val="00555032"/>
    <w:rsid w:val="005577D1"/>
    <w:rsid w:val="0056085E"/>
    <w:rsid w:val="00561A91"/>
    <w:rsid w:val="005646E1"/>
    <w:rsid w:val="0056615D"/>
    <w:rsid w:val="0057413E"/>
    <w:rsid w:val="005741EF"/>
    <w:rsid w:val="00576D5A"/>
    <w:rsid w:val="005805DA"/>
    <w:rsid w:val="005816C1"/>
    <w:rsid w:val="00585BE1"/>
    <w:rsid w:val="00585DC5"/>
    <w:rsid w:val="00591E4C"/>
    <w:rsid w:val="00592A30"/>
    <w:rsid w:val="005938DA"/>
    <w:rsid w:val="00595A1E"/>
    <w:rsid w:val="005970F2"/>
    <w:rsid w:val="00597764"/>
    <w:rsid w:val="005A0C17"/>
    <w:rsid w:val="005A47A8"/>
    <w:rsid w:val="005B0D04"/>
    <w:rsid w:val="005B120E"/>
    <w:rsid w:val="005B23D5"/>
    <w:rsid w:val="005B624D"/>
    <w:rsid w:val="005B6309"/>
    <w:rsid w:val="005B71A5"/>
    <w:rsid w:val="005C2F8F"/>
    <w:rsid w:val="005C4D94"/>
    <w:rsid w:val="005C7A3D"/>
    <w:rsid w:val="005D2AB7"/>
    <w:rsid w:val="005D5BA2"/>
    <w:rsid w:val="005E048D"/>
    <w:rsid w:val="005E25B6"/>
    <w:rsid w:val="005E3450"/>
    <w:rsid w:val="005E4411"/>
    <w:rsid w:val="005E65EC"/>
    <w:rsid w:val="005E71F6"/>
    <w:rsid w:val="005F1657"/>
    <w:rsid w:val="005F5C92"/>
    <w:rsid w:val="006000A3"/>
    <w:rsid w:val="006022A2"/>
    <w:rsid w:val="00602ADF"/>
    <w:rsid w:val="00603565"/>
    <w:rsid w:val="00603E0A"/>
    <w:rsid w:val="00604B1D"/>
    <w:rsid w:val="00605F76"/>
    <w:rsid w:val="00606863"/>
    <w:rsid w:val="006117A6"/>
    <w:rsid w:val="00612630"/>
    <w:rsid w:val="00614F04"/>
    <w:rsid w:val="0062100C"/>
    <w:rsid w:val="00622AF9"/>
    <w:rsid w:val="00625AE0"/>
    <w:rsid w:val="00626D82"/>
    <w:rsid w:val="0062782A"/>
    <w:rsid w:val="006279A1"/>
    <w:rsid w:val="00627A90"/>
    <w:rsid w:val="00627DA4"/>
    <w:rsid w:val="006312D5"/>
    <w:rsid w:val="00635281"/>
    <w:rsid w:val="006353DC"/>
    <w:rsid w:val="006358A8"/>
    <w:rsid w:val="0064234D"/>
    <w:rsid w:val="00645F1D"/>
    <w:rsid w:val="00646017"/>
    <w:rsid w:val="00652FB0"/>
    <w:rsid w:val="006542D3"/>
    <w:rsid w:val="00655CF9"/>
    <w:rsid w:val="006639CB"/>
    <w:rsid w:val="00664360"/>
    <w:rsid w:val="00665E28"/>
    <w:rsid w:val="00666699"/>
    <w:rsid w:val="006674A5"/>
    <w:rsid w:val="0067302B"/>
    <w:rsid w:val="0067594C"/>
    <w:rsid w:val="00675B8C"/>
    <w:rsid w:val="0067651D"/>
    <w:rsid w:val="00677A44"/>
    <w:rsid w:val="00682572"/>
    <w:rsid w:val="00685F54"/>
    <w:rsid w:val="00690777"/>
    <w:rsid w:val="00690F42"/>
    <w:rsid w:val="00692E4C"/>
    <w:rsid w:val="00692E87"/>
    <w:rsid w:val="00692FCC"/>
    <w:rsid w:val="00694A35"/>
    <w:rsid w:val="006A1190"/>
    <w:rsid w:val="006A5B28"/>
    <w:rsid w:val="006A6B3B"/>
    <w:rsid w:val="006A6CA1"/>
    <w:rsid w:val="006B3676"/>
    <w:rsid w:val="006B4A1C"/>
    <w:rsid w:val="006B4FD8"/>
    <w:rsid w:val="006B6482"/>
    <w:rsid w:val="006B6A2C"/>
    <w:rsid w:val="006B73A1"/>
    <w:rsid w:val="006B73A4"/>
    <w:rsid w:val="006C62F5"/>
    <w:rsid w:val="006D0AE3"/>
    <w:rsid w:val="006D0C03"/>
    <w:rsid w:val="006E1DC5"/>
    <w:rsid w:val="006E1F38"/>
    <w:rsid w:val="006E441A"/>
    <w:rsid w:val="006E47EC"/>
    <w:rsid w:val="006E4B27"/>
    <w:rsid w:val="006E5C97"/>
    <w:rsid w:val="006E5D76"/>
    <w:rsid w:val="006F1A8F"/>
    <w:rsid w:val="006F4B2A"/>
    <w:rsid w:val="006F677A"/>
    <w:rsid w:val="006F75C3"/>
    <w:rsid w:val="007019ED"/>
    <w:rsid w:val="00703021"/>
    <w:rsid w:val="00704475"/>
    <w:rsid w:val="00707CCB"/>
    <w:rsid w:val="00710D08"/>
    <w:rsid w:val="0071158A"/>
    <w:rsid w:val="007121EA"/>
    <w:rsid w:val="00716EF3"/>
    <w:rsid w:val="00721DF2"/>
    <w:rsid w:val="00722487"/>
    <w:rsid w:val="00723F47"/>
    <w:rsid w:val="007264EB"/>
    <w:rsid w:val="00727A59"/>
    <w:rsid w:val="007300F7"/>
    <w:rsid w:val="0073074A"/>
    <w:rsid w:val="00730D06"/>
    <w:rsid w:val="00730DD4"/>
    <w:rsid w:val="00732555"/>
    <w:rsid w:val="007343D3"/>
    <w:rsid w:val="007415FF"/>
    <w:rsid w:val="0074198D"/>
    <w:rsid w:val="00743011"/>
    <w:rsid w:val="00743EF1"/>
    <w:rsid w:val="007466C2"/>
    <w:rsid w:val="00751CC3"/>
    <w:rsid w:val="007555AD"/>
    <w:rsid w:val="007573EE"/>
    <w:rsid w:val="007577CC"/>
    <w:rsid w:val="00761FC1"/>
    <w:rsid w:val="00762D68"/>
    <w:rsid w:val="0076335F"/>
    <w:rsid w:val="0076424C"/>
    <w:rsid w:val="00771125"/>
    <w:rsid w:val="00771A1D"/>
    <w:rsid w:val="00772833"/>
    <w:rsid w:val="00774009"/>
    <w:rsid w:val="00776DC1"/>
    <w:rsid w:val="00783E9C"/>
    <w:rsid w:val="00784A80"/>
    <w:rsid w:val="00796073"/>
    <w:rsid w:val="007A0153"/>
    <w:rsid w:val="007A1461"/>
    <w:rsid w:val="007A3C8F"/>
    <w:rsid w:val="007A41C1"/>
    <w:rsid w:val="007A572A"/>
    <w:rsid w:val="007B31FA"/>
    <w:rsid w:val="007B5532"/>
    <w:rsid w:val="007C1025"/>
    <w:rsid w:val="007C4A59"/>
    <w:rsid w:val="007C4AFA"/>
    <w:rsid w:val="007C4CA3"/>
    <w:rsid w:val="007D05E2"/>
    <w:rsid w:val="007D1CC1"/>
    <w:rsid w:val="007D2251"/>
    <w:rsid w:val="007D2F7D"/>
    <w:rsid w:val="007D4914"/>
    <w:rsid w:val="007D5DA3"/>
    <w:rsid w:val="007D5E65"/>
    <w:rsid w:val="007E40FF"/>
    <w:rsid w:val="007E7EE8"/>
    <w:rsid w:val="007F61B9"/>
    <w:rsid w:val="007F7039"/>
    <w:rsid w:val="007F7872"/>
    <w:rsid w:val="007F7B65"/>
    <w:rsid w:val="007F7E4B"/>
    <w:rsid w:val="008008A6"/>
    <w:rsid w:val="0080100D"/>
    <w:rsid w:val="00802721"/>
    <w:rsid w:val="00806124"/>
    <w:rsid w:val="00806E76"/>
    <w:rsid w:val="00811861"/>
    <w:rsid w:val="00811AFF"/>
    <w:rsid w:val="00814DB2"/>
    <w:rsid w:val="00814E73"/>
    <w:rsid w:val="00817675"/>
    <w:rsid w:val="00820157"/>
    <w:rsid w:val="00820E71"/>
    <w:rsid w:val="008211DB"/>
    <w:rsid w:val="008243E9"/>
    <w:rsid w:val="00824568"/>
    <w:rsid w:val="0082593F"/>
    <w:rsid w:val="00830311"/>
    <w:rsid w:val="008322C7"/>
    <w:rsid w:val="008364FF"/>
    <w:rsid w:val="008369DA"/>
    <w:rsid w:val="00837F16"/>
    <w:rsid w:val="008434FC"/>
    <w:rsid w:val="00845961"/>
    <w:rsid w:val="0084596A"/>
    <w:rsid w:val="00845B02"/>
    <w:rsid w:val="00851CA3"/>
    <w:rsid w:val="00851E9E"/>
    <w:rsid w:val="00851ED8"/>
    <w:rsid w:val="008542E6"/>
    <w:rsid w:val="00854E90"/>
    <w:rsid w:val="00857633"/>
    <w:rsid w:val="00857ECA"/>
    <w:rsid w:val="00860452"/>
    <w:rsid w:val="00863F2C"/>
    <w:rsid w:val="00867CB6"/>
    <w:rsid w:val="00871C38"/>
    <w:rsid w:val="00874919"/>
    <w:rsid w:val="00880055"/>
    <w:rsid w:val="008845A0"/>
    <w:rsid w:val="0088720C"/>
    <w:rsid w:val="008876DA"/>
    <w:rsid w:val="00892D26"/>
    <w:rsid w:val="00893153"/>
    <w:rsid w:val="008950AB"/>
    <w:rsid w:val="00897039"/>
    <w:rsid w:val="008A282E"/>
    <w:rsid w:val="008A29A6"/>
    <w:rsid w:val="008B2216"/>
    <w:rsid w:val="008B297A"/>
    <w:rsid w:val="008B323B"/>
    <w:rsid w:val="008B52A1"/>
    <w:rsid w:val="008B5EFA"/>
    <w:rsid w:val="008B7AC4"/>
    <w:rsid w:val="008C0256"/>
    <w:rsid w:val="008C082A"/>
    <w:rsid w:val="008C432D"/>
    <w:rsid w:val="008C4E1D"/>
    <w:rsid w:val="008C64FA"/>
    <w:rsid w:val="008D1690"/>
    <w:rsid w:val="008D1E44"/>
    <w:rsid w:val="008D1ECD"/>
    <w:rsid w:val="008D4D4F"/>
    <w:rsid w:val="008E3037"/>
    <w:rsid w:val="008E3208"/>
    <w:rsid w:val="008E5AB8"/>
    <w:rsid w:val="008E68AF"/>
    <w:rsid w:val="008E6A3C"/>
    <w:rsid w:val="008F6CBE"/>
    <w:rsid w:val="009011DC"/>
    <w:rsid w:val="00903A45"/>
    <w:rsid w:val="00905581"/>
    <w:rsid w:val="009104AE"/>
    <w:rsid w:val="00912038"/>
    <w:rsid w:val="00913B2C"/>
    <w:rsid w:val="00914ECA"/>
    <w:rsid w:val="00926A5A"/>
    <w:rsid w:val="009271D9"/>
    <w:rsid w:val="00931185"/>
    <w:rsid w:val="009340ED"/>
    <w:rsid w:val="009433D6"/>
    <w:rsid w:val="00947C74"/>
    <w:rsid w:val="00950C6B"/>
    <w:rsid w:val="00951791"/>
    <w:rsid w:val="00953465"/>
    <w:rsid w:val="00955B9C"/>
    <w:rsid w:val="00960093"/>
    <w:rsid w:val="00963846"/>
    <w:rsid w:val="00964547"/>
    <w:rsid w:val="00966B54"/>
    <w:rsid w:val="00967F13"/>
    <w:rsid w:val="00967F5D"/>
    <w:rsid w:val="00971DA0"/>
    <w:rsid w:val="0097222B"/>
    <w:rsid w:val="0097418F"/>
    <w:rsid w:val="00980F9D"/>
    <w:rsid w:val="0098473F"/>
    <w:rsid w:val="00985F34"/>
    <w:rsid w:val="00986FB6"/>
    <w:rsid w:val="0098733E"/>
    <w:rsid w:val="009964CD"/>
    <w:rsid w:val="00996569"/>
    <w:rsid w:val="009A16E6"/>
    <w:rsid w:val="009A2C0F"/>
    <w:rsid w:val="009B1A7F"/>
    <w:rsid w:val="009B41FE"/>
    <w:rsid w:val="009B5E70"/>
    <w:rsid w:val="009C0505"/>
    <w:rsid w:val="009C1AD2"/>
    <w:rsid w:val="009C1C3D"/>
    <w:rsid w:val="009C62C7"/>
    <w:rsid w:val="009C7FCE"/>
    <w:rsid w:val="009D3B9F"/>
    <w:rsid w:val="009E068D"/>
    <w:rsid w:val="009E09B9"/>
    <w:rsid w:val="009E49AF"/>
    <w:rsid w:val="009E4E29"/>
    <w:rsid w:val="009E59CE"/>
    <w:rsid w:val="009E78D4"/>
    <w:rsid w:val="009F050B"/>
    <w:rsid w:val="009F0C20"/>
    <w:rsid w:val="009F0D4E"/>
    <w:rsid w:val="009F275B"/>
    <w:rsid w:val="009F4B68"/>
    <w:rsid w:val="009F5AB5"/>
    <w:rsid w:val="009F6983"/>
    <w:rsid w:val="009F751D"/>
    <w:rsid w:val="00A00F9F"/>
    <w:rsid w:val="00A014BF"/>
    <w:rsid w:val="00A035DE"/>
    <w:rsid w:val="00A107CA"/>
    <w:rsid w:val="00A12DE1"/>
    <w:rsid w:val="00A13AD5"/>
    <w:rsid w:val="00A14768"/>
    <w:rsid w:val="00A15AA2"/>
    <w:rsid w:val="00A261AD"/>
    <w:rsid w:val="00A27058"/>
    <w:rsid w:val="00A2740A"/>
    <w:rsid w:val="00A351B0"/>
    <w:rsid w:val="00A35A6C"/>
    <w:rsid w:val="00A405E4"/>
    <w:rsid w:val="00A44C26"/>
    <w:rsid w:val="00A4751B"/>
    <w:rsid w:val="00A52F3F"/>
    <w:rsid w:val="00A5453E"/>
    <w:rsid w:val="00A54B37"/>
    <w:rsid w:val="00A556E4"/>
    <w:rsid w:val="00A56A08"/>
    <w:rsid w:val="00A6050B"/>
    <w:rsid w:val="00A64F7A"/>
    <w:rsid w:val="00A65C2F"/>
    <w:rsid w:val="00A66BA0"/>
    <w:rsid w:val="00A66EE8"/>
    <w:rsid w:val="00A71A1C"/>
    <w:rsid w:val="00A72E1B"/>
    <w:rsid w:val="00A733ED"/>
    <w:rsid w:val="00A73DFE"/>
    <w:rsid w:val="00A76AD8"/>
    <w:rsid w:val="00A844AB"/>
    <w:rsid w:val="00A84B59"/>
    <w:rsid w:val="00A852DA"/>
    <w:rsid w:val="00A9311F"/>
    <w:rsid w:val="00A93B8F"/>
    <w:rsid w:val="00A96664"/>
    <w:rsid w:val="00AA3DD7"/>
    <w:rsid w:val="00AA4034"/>
    <w:rsid w:val="00AA49D6"/>
    <w:rsid w:val="00AA678B"/>
    <w:rsid w:val="00AB0B3A"/>
    <w:rsid w:val="00AB4228"/>
    <w:rsid w:val="00AB5AA9"/>
    <w:rsid w:val="00AB6799"/>
    <w:rsid w:val="00AC0004"/>
    <w:rsid w:val="00AC5052"/>
    <w:rsid w:val="00AD05E6"/>
    <w:rsid w:val="00AD4DE2"/>
    <w:rsid w:val="00AD64CE"/>
    <w:rsid w:val="00AD780C"/>
    <w:rsid w:val="00AE0953"/>
    <w:rsid w:val="00AE267A"/>
    <w:rsid w:val="00AE2CA9"/>
    <w:rsid w:val="00AE3F0F"/>
    <w:rsid w:val="00AF1E7C"/>
    <w:rsid w:val="00B00D2C"/>
    <w:rsid w:val="00B0269D"/>
    <w:rsid w:val="00B0349B"/>
    <w:rsid w:val="00B114E4"/>
    <w:rsid w:val="00B11655"/>
    <w:rsid w:val="00B124FE"/>
    <w:rsid w:val="00B12694"/>
    <w:rsid w:val="00B15DD9"/>
    <w:rsid w:val="00B15EA3"/>
    <w:rsid w:val="00B227A4"/>
    <w:rsid w:val="00B23934"/>
    <w:rsid w:val="00B2662E"/>
    <w:rsid w:val="00B32CF4"/>
    <w:rsid w:val="00B351F2"/>
    <w:rsid w:val="00B3749C"/>
    <w:rsid w:val="00B40660"/>
    <w:rsid w:val="00B42B31"/>
    <w:rsid w:val="00B43394"/>
    <w:rsid w:val="00B43A2B"/>
    <w:rsid w:val="00B444C1"/>
    <w:rsid w:val="00B459DF"/>
    <w:rsid w:val="00B470B2"/>
    <w:rsid w:val="00B4723F"/>
    <w:rsid w:val="00B51A0E"/>
    <w:rsid w:val="00B53860"/>
    <w:rsid w:val="00B546CF"/>
    <w:rsid w:val="00B57EC1"/>
    <w:rsid w:val="00B63130"/>
    <w:rsid w:val="00B63A46"/>
    <w:rsid w:val="00B65C9C"/>
    <w:rsid w:val="00B66C4A"/>
    <w:rsid w:val="00B74FA9"/>
    <w:rsid w:val="00B75DB2"/>
    <w:rsid w:val="00B76733"/>
    <w:rsid w:val="00B807FD"/>
    <w:rsid w:val="00B809FC"/>
    <w:rsid w:val="00B830AA"/>
    <w:rsid w:val="00B83EB7"/>
    <w:rsid w:val="00B84C9D"/>
    <w:rsid w:val="00B86BD8"/>
    <w:rsid w:val="00B97598"/>
    <w:rsid w:val="00BA12EB"/>
    <w:rsid w:val="00BA1D86"/>
    <w:rsid w:val="00BA3BF6"/>
    <w:rsid w:val="00BA5D31"/>
    <w:rsid w:val="00BB2291"/>
    <w:rsid w:val="00BB28AB"/>
    <w:rsid w:val="00BB37C7"/>
    <w:rsid w:val="00BB5955"/>
    <w:rsid w:val="00BB7C21"/>
    <w:rsid w:val="00BC1769"/>
    <w:rsid w:val="00BC4071"/>
    <w:rsid w:val="00BC5938"/>
    <w:rsid w:val="00BC6224"/>
    <w:rsid w:val="00BC6A6F"/>
    <w:rsid w:val="00BC6FDB"/>
    <w:rsid w:val="00BC74D6"/>
    <w:rsid w:val="00BD3C5F"/>
    <w:rsid w:val="00BD3EAB"/>
    <w:rsid w:val="00BD6A6F"/>
    <w:rsid w:val="00BE1F05"/>
    <w:rsid w:val="00BE2EB9"/>
    <w:rsid w:val="00BE3F1E"/>
    <w:rsid w:val="00BE428B"/>
    <w:rsid w:val="00BE50D5"/>
    <w:rsid w:val="00BE7268"/>
    <w:rsid w:val="00BF1F03"/>
    <w:rsid w:val="00BF7052"/>
    <w:rsid w:val="00C001F9"/>
    <w:rsid w:val="00C00B1C"/>
    <w:rsid w:val="00C02208"/>
    <w:rsid w:val="00C0230C"/>
    <w:rsid w:val="00C04623"/>
    <w:rsid w:val="00C05227"/>
    <w:rsid w:val="00C06AD1"/>
    <w:rsid w:val="00C07EDF"/>
    <w:rsid w:val="00C07FB5"/>
    <w:rsid w:val="00C10367"/>
    <w:rsid w:val="00C1309F"/>
    <w:rsid w:val="00C138C8"/>
    <w:rsid w:val="00C207BD"/>
    <w:rsid w:val="00C20949"/>
    <w:rsid w:val="00C2217B"/>
    <w:rsid w:val="00C23787"/>
    <w:rsid w:val="00C2425B"/>
    <w:rsid w:val="00C24BA2"/>
    <w:rsid w:val="00C25120"/>
    <w:rsid w:val="00C26FBA"/>
    <w:rsid w:val="00C3287F"/>
    <w:rsid w:val="00C33913"/>
    <w:rsid w:val="00C37CF4"/>
    <w:rsid w:val="00C4113F"/>
    <w:rsid w:val="00C449EA"/>
    <w:rsid w:val="00C457BA"/>
    <w:rsid w:val="00C45F3B"/>
    <w:rsid w:val="00C46D79"/>
    <w:rsid w:val="00C518C5"/>
    <w:rsid w:val="00C529D7"/>
    <w:rsid w:val="00C548BF"/>
    <w:rsid w:val="00C5607D"/>
    <w:rsid w:val="00C56E56"/>
    <w:rsid w:val="00C620AB"/>
    <w:rsid w:val="00C670EA"/>
    <w:rsid w:val="00C73653"/>
    <w:rsid w:val="00C743C9"/>
    <w:rsid w:val="00C74670"/>
    <w:rsid w:val="00C74EB5"/>
    <w:rsid w:val="00C764A1"/>
    <w:rsid w:val="00C7715C"/>
    <w:rsid w:val="00C775C0"/>
    <w:rsid w:val="00C80942"/>
    <w:rsid w:val="00C82B6C"/>
    <w:rsid w:val="00C850AE"/>
    <w:rsid w:val="00C94715"/>
    <w:rsid w:val="00C949EA"/>
    <w:rsid w:val="00C961D4"/>
    <w:rsid w:val="00C9725F"/>
    <w:rsid w:val="00C9751E"/>
    <w:rsid w:val="00C9769A"/>
    <w:rsid w:val="00CA0CF3"/>
    <w:rsid w:val="00CA2789"/>
    <w:rsid w:val="00CA4781"/>
    <w:rsid w:val="00CA772F"/>
    <w:rsid w:val="00CA7BFC"/>
    <w:rsid w:val="00CB58BA"/>
    <w:rsid w:val="00CB620B"/>
    <w:rsid w:val="00CB6D05"/>
    <w:rsid w:val="00CC0892"/>
    <w:rsid w:val="00CC10B3"/>
    <w:rsid w:val="00CC146E"/>
    <w:rsid w:val="00CC33C5"/>
    <w:rsid w:val="00CC3888"/>
    <w:rsid w:val="00CC7214"/>
    <w:rsid w:val="00CD1C11"/>
    <w:rsid w:val="00CD5295"/>
    <w:rsid w:val="00CE196A"/>
    <w:rsid w:val="00CE2907"/>
    <w:rsid w:val="00CE2ACE"/>
    <w:rsid w:val="00CE3528"/>
    <w:rsid w:val="00CE5AC8"/>
    <w:rsid w:val="00CE7756"/>
    <w:rsid w:val="00CF1C30"/>
    <w:rsid w:val="00CF45AD"/>
    <w:rsid w:val="00CF4CF1"/>
    <w:rsid w:val="00CF5052"/>
    <w:rsid w:val="00D037C9"/>
    <w:rsid w:val="00D05384"/>
    <w:rsid w:val="00D0726E"/>
    <w:rsid w:val="00D07F4D"/>
    <w:rsid w:val="00D108CE"/>
    <w:rsid w:val="00D10DF1"/>
    <w:rsid w:val="00D11C61"/>
    <w:rsid w:val="00D11C7A"/>
    <w:rsid w:val="00D14D43"/>
    <w:rsid w:val="00D1500C"/>
    <w:rsid w:val="00D1574D"/>
    <w:rsid w:val="00D21901"/>
    <w:rsid w:val="00D22458"/>
    <w:rsid w:val="00D2250D"/>
    <w:rsid w:val="00D22CE2"/>
    <w:rsid w:val="00D236FD"/>
    <w:rsid w:val="00D24C4D"/>
    <w:rsid w:val="00D25F0C"/>
    <w:rsid w:val="00D30B4D"/>
    <w:rsid w:val="00D32BAE"/>
    <w:rsid w:val="00D356E4"/>
    <w:rsid w:val="00D36876"/>
    <w:rsid w:val="00D40ADD"/>
    <w:rsid w:val="00D4173F"/>
    <w:rsid w:val="00D43BDC"/>
    <w:rsid w:val="00D44AC7"/>
    <w:rsid w:val="00D46677"/>
    <w:rsid w:val="00D511B2"/>
    <w:rsid w:val="00D51AEB"/>
    <w:rsid w:val="00D51CEC"/>
    <w:rsid w:val="00D5526F"/>
    <w:rsid w:val="00D57281"/>
    <w:rsid w:val="00D60EBD"/>
    <w:rsid w:val="00D61DDA"/>
    <w:rsid w:val="00D63906"/>
    <w:rsid w:val="00D63D44"/>
    <w:rsid w:val="00D66D7A"/>
    <w:rsid w:val="00D727C1"/>
    <w:rsid w:val="00D777A2"/>
    <w:rsid w:val="00D77E6D"/>
    <w:rsid w:val="00D8004A"/>
    <w:rsid w:val="00D81328"/>
    <w:rsid w:val="00D81FC0"/>
    <w:rsid w:val="00D8277D"/>
    <w:rsid w:val="00D82CB0"/>
    <w:rsid w:val="00D82D49"/>
    <w:rsid w:val="00D83C64"/>
    <w:rsid w:val="00D85412"/>
    <w:rsid w:val="00D855A9"/>
    <w:rsid w:val="00D86373"/>
    <w:rsid w:val="00D91028"/>
    <w:rsid w:val="00D9180B"/>
    <w:rsid w:val="00DA18E1"/>
    <w:rsid w:val="00DA2938"/>
    <w:rsid w:val="00DA2BA6"/>
    <w:rsid w:val="00DA4D86"/>
    <w:rsid w:val="00DA585E"/>
    <w:rsid w:val="00DA69F2"/>
    <w:rsid w:val="00DA7D41"/>
    <w:rsid w:val="00DC14A0"/>
    <w:rsid w:val="00DC3433"/>
    <w:rsid w:val="00DC5A79"/>
    <w:rsid w:val="00DC7FD0"/>
    <w:rsid w:val="00DD7D4B"/>
    <w:rsid w:val="00DE6B44"/>
    <w:rsid w:val="00DF02C3"/>
    <w:rsid w:val="00DF0AEE"/>
    <w:rsid w:val="00DF4037"/>
    <w:rsid w:val="00DF6553"/>
    <w:rsid w:val="00E01FCE"/>
    <w:rsid w:val="00E020EA"/>
    <w:rsid w:val="00E0223C"/>
    <w:rsid w:val="00E02C9D"/>
    <w:rsid w:val="00E03E2E"/>
    <w:rsid w:val="00E03EDF"/>
    <w:rsid w:val="00E0767E"/>
    <w:rsid w:val="00E10490"/>
    <w:rsid w:val="00E121F1"/>
    <w:rsid w:val="00E130D1"/>
    <w:rsid w:val="00E16D09"/>
    <w:rsid w:val="00E201B0"/>
    <w:rsid w:val="00E20385"/>
    <w:rsid w:val="00E24A4B"/>
    <w:rsid w:val="00E27C06"/>
    <w:rsid w:val="00E300BA"/>
    <w:rsid w:val="00E310AC"/>
    <w:rsid w:val="00E32A45"/>
    <w:rsid w:val="00E32DFB"/>
    <w:rsid w:val="00E33760"/>
    <w:rsid w:val="00E34B23"/>
    <w:rsid w:val="00E3707F"/>
    <w:rsid w:val="00E4026D"/>
    <w:rsid w:val="00E41539"/>
    <w:rsid w:val="00E4562B"/>
    <w:rsid w:val="00E46225"/>
    <w:rsid w:val="00E50C18"/>
    <w:rsid w:val="00E5374F"/>
    <w:rsid w:val="00E53EB9"/>
    <w:rsid w:val="00E54313"/>
    <w:rsid w:val="00E57085"/>
    <w:rsid w:val="00E6164F"/>
    <w:rsid w:val="00E618AF"/>
    <w:rsid w:val="00E62A80"/>
    <w:rsid w:val="00E66398"/>
    <w:rsid w:val="00E705EE"/>
    <w:rsid w:val="00E7157D"/>
    <w:rsid w:val="00E80CD1"/>
    <w:rsid w:val="00E82180"/>
    <w:rsid w:val="00E83FD2"/>
    <w:rsid w:val="00E85CE0"/>
    <w:rsid w:val="00E87A16"/>
    <w:rsid w:val="00E91CB6"/>
    <w:rsid w:val="00E92CB2"/>
    <w:rsid w:val="00E9412F"/>
    <w:rsid w:val="00E958D1"/>
    <w:rsid w:val="00EA2FE2"/>
    <w:rsid w:val="00EA5B99"/>
    <w:rsid w:val="00EA5D01"/>
    <w:rsid w:val="00EB02AD"/>
    <w:rsid w:val="00EB2CD4"/>
    <w:rsid w:val="00EB2E2C"/>
    <w:rsid w:val="00EB7167"/>
    <w:rsid w:val="00EC14B3"/>
    <w:rsid w:val="00EC70DF"/>
    <w:rsid w:val="00ED0362"/>
    <w:rsid w:val="00ED2671"/>
    <w:rsid w:val="00ED7A2D"/>
    <w:rsid w:val="00EE0517"/>
    <w:rsid w:val="00EE055F"/>
    <w:rsid w:val="00EE0B8F"/>
    <w:rsid w:val="00EE693C"/>
    <w:rsid w:val="00EF20D5"/>
    <w:rsid w:val="00EF28B7"/>
    <w:rsid w:val="00EF576C"/>
    <w:rsid w:val="00EF6C4F"/>
    <w:rsid w:val="00EF7E8F"/>
    <w:rsid w:val="00F012FD"/>
    <w:rsid w:val="00F041A2"/>
    <w:rsid w:val="00F0748B"/>
    <w:rsid w:val="00F12CF3"/>
    <w:rsid w:val="00F1477A"/>
    <w:rsid w:val="00F1669F"/>
    <w:rsid w:val="00F2285B"/>
    <w:rsid w:val="00F27239"/>
    <w:rsid w:val="00F351DD"/>
    <w:rsid w:val="00F35C68"/>
    <w:rsid w:val="00F35D31"/>
    <w:rsid w:val="00F3755C"/>
    <w:rsid w:val="00F37F67"/>
    <w:rsid w:val="00F40A49"/>
    <w:rsid w:val="00F44424"/>
    <w:rsid w:val="00F46B70"/>
    <w:rsid w:val="00F473D0"/>
    <w:rsid w:val="00F47751"/>
    <w:rsid w:val="00F5016B"/>
    <w:rsid w:val="00F536A6"/>
    <w:rsid w:val="00F540CB"/>
    <w:rsid w:val="00F5545F"/>
    <w:rsid w:val="00F56B8E"/>
    <w:rsid w:val="00F577E8"/>
    <w:rsid w:val="00F57947"/>
    <w:rsid w:val="00F60531"/>
    <w:rsid w:val="00F6586C"/>
    <w:rsid w:val="00F66C42"/>
    <w:rsid w:val="00F675A1"/>
    <w:rsid w:val="00F70CF5"/>
    <w:rsid w:val="00F73269"/>
    <w:rsid w:val="00F744C1"/>
    <w:rsid w:val="00F74ECE"/>
    <w:rsid w:val="00F76AD1"/>
    <w:rsid w:val="00F76AF8"/>
    <w:rsid w:val="00F776D8"/>
    <w:rsid w:val="00F81939"/>
    <w:rsid w:val="00F82793"/>
    <w:rsid w:val="00F82D1B"/>
    <w:rsid w:val="00F907AE"/>
    <w:rsid w:val="00F90DF3"/>
    <w:rsid w:val="00F919B0"/>
    <w:rsid w:val="00F9433F"/>
    <w:rsid w:val="00F959E3"/>
    <w:rsid w:val="00F96B18"/>
    <w:rsid w:val="00FA4B10"/>
    <w:rsid w:val="00FB03FE"/>
    <w:rsid w:val="00FB0E5B"/>
    <w:rsid w:val="00FB2874"/>
    <w:rsid w:val="00FB5195"/>
    <w:rsid w:val="00FB60E4"/>
    <w:rsid w:val="00FC0DC1"/>
    <w:rsid w:val="00FC20E3"/>
    <w:rsid w:val="00FC417A"/>
    <w:rsid w:val="00FC5155"/>
    <w:rsid w:val="00FC71F2"/>
    <w:rsid w:val="00FC79D9"/>
    <w:rsid w:val="00FD3571"/>
    <w:rsid w:val="00FD4193"/>
    <w:rsid w:val="00FD497A"/>
    <w:rsid w:val="00FD5B68"/>
    <w:rsid w:val="00FD6BA1"/>
    <w:rsid w:val="00FD72CC"/>
    <w:rsid w:val="00FE06F3"/>
    <w:rsid w:val="00FE152B"/>
    <w:rsid w:val="00FE1586"/>
    <w:rsid w:val="00FE2695"/>
    <w:rsid w:val="00FF01CE"/>
    <w:rsid w:val="00FF12F2"/>
    <w:rsid w:val="00FF3355"/>
    <w:rsid w:val="00FF6262"/>
    <w:rsid w:val="00FF6DE2"/>
    <w:rsid w:val="00FF77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D284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1341CE"/>
    <w:pPr>
      <w:spacing w:line="480" w:lineRule="auto"/>
    </w:pPr>
    <w:rPr>
      <w:rFonts w:ascii="Times New Roman" w:hAnsi="Times New Roman"/>
      <w:sz w:val="24"/>
      <w:szCs w:val="24"/>
    </w:rPr>
  </w:style>
  <w:style w:type="paragraph" w:styleId="Heading1">
    <w:name w:val="heading 1"/>
    <w:aliases w:val="Headings"/>
    <w:basedOn w:val="Normal"/>
    <w:next w:val="Normal"/>
    <w:link w:val="Heading1Char"/>
    <w:uiPriority w:val="9"/>
    <w:qFormat/>
    <w:rsid w:val="001341CE"/>
    <w:pPr>
      <w:keepNext/>
      <w:keepLines/>
      <w:jc w:val="center"/>
      <w:outlineLvl w:val="0"/>
    </w:pPr>
    <w:rPr>
      <w:rFonts w:eastAsiaTheme="majorEastAsia" w:cstheme="majorBidi"/>
      <w:bCs/>
      <w:smallCaps/>
      <w:szCs w:val="28"/>
    </w:rPr>
  </w:style>
  <w:style w:type="paragraph" w:styleId="Heading2">
    <w:name w:val="heading 2"/>
    <w:aliases w:val="Authors"/>
    <w:basedOn w:val="Normal"/>
    <w:next w:val="Normal"/>
    <w:link w:val="Heading2Char"/>
    <w:uiPriority w:val="9"/>
    <w:unhideWhenUsed/>
    <w:qFormat/>
    <w:rsid w:val="001341CE"/>
    <w:pPr>
      <w:spacing w:after="240"/>
      <w:ind w:left="720" w:hanging="720"/>
      <w:outlineLvl w:val="1"/>
    </w:pPr>
    <w:rPr>
      <w:rFonts w:eastAsiaTheme="majorEastAsia" w:cstheme="majorBidi"/>
      <w:smallCaps/>
    </w:rPr>
  </w:style>
  <w:style w:type="paragraph" w:styleId="Heading4">
    <w:name w:val="heading 4"/>
    <w:basedOn w:val="Normal"/>
    <w:next w:val="Normal"/>
    <w:link w:val="Heading4Char"/>
    <w:uiPriority w:val="9"/>
    <w:semiHidden/>
    <w:unhideWhenUsed/>
    <w:qFormat/>
    <w:rsid w:val="001341CE"/>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341CE"/>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1341CE"/>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341CE"/>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341CE"/>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341CE"/>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E759E"/>
    <w:pPr>
      <w:tabs>
        <w:tab w:val="center" w:pos="4680"/>
        <w:tab w:val="right" w:pos="9360"/>
      </w:tabs>
    </w:pPr>
  </w:style>
  <w:style w:type="character" w:customStyle="1" w:styleId="HeaderChar">
    <w:name w:val="Header Char"/>
    <w:basedOn w:val="DefaultParagraphFont"/>
    <w:link w:val="Header"/>
    <w:uiPriority w:val="99"/>
    <w:rsid w:val="001E759E"/>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1E759E"/>
    <w:pPr>
      <w:tabs>
        <w:tab w:val="center" w:pos="4680"/>
        <w:tab w:val="right" w:pos="9360"/>
      </w:tabs>
    </w:pPr>
  </w:style>
  <w:style w:type="character" w:customStyle="1" w:styleId="FooterChar">
    <w:name w:val="Footer Char"/>
    <w:basedOn w:val="DefaultParagraphFont"/>
    <w:link w:val="Footer"/>
    <w:uiPriority w:val="99"/>
    <w:rsid w:val="001E759E"/>
    <w:rPr>
      <w:rFonts w:ascii="Times New Roman" w:eastAsia="Times New Roman" w:hAnsi="Times New Roman" w:cs="Times New Roman"/>
      <w:sz w:val="24"/>
      <w:szCs w:val="24"/>
    </w:rPr>
  </w:style>
  <w:style w:type="paragraph" w:styleId="ListParagraph">
    <w:name w:val="List Paragraph"/>
    <w:basedOn w:val="Normal"/>
    <w:uiPriority w:val="34"/>
    <w:rsid w:val="006E441A"/>
    <w:pPr>
      <w:ind w:left="720"/>
      <w:contextualSpacing/>
    </w:pPr>
  </w:style>
  <w:style w:type="paragraph" w:styleId="EndnoteText">
    <w:name w:val="endnote text"/>
    <w:basedOn w:val="Normal"/>
    <w:link w:val="EndnoteTextChar"/>
    <w:uiPriority w:val="99"/>
    <w:semiHidden/>
    <w:unhideWhenUsed/>
    <w:rsid w:val="00057BBA"/>
    <w:rPr>
      <w:sz w:val="20"/>
      <w:szCs w:val="20"/>
    </w:rPr>
  </w:style>
  <w:style w:type="character" w:customStyle="1" w:styleId="EndnoteTextChar">
    <w:name w:val="Endnote Text Char"/>
    <w:basedOn w:val="DefaultParagraphFont"/>
    <w:link w:val="EndnoteText"/>
    <w:uiPriority w:val="99"/>
    <w:semiHidden/>
    <w:rsid w:val="00057BBA"/>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057BBA"/>
    <w:rPr>
      <w:vertAlign w:val="superscript"/>
    </w:rPr>
  </w:style>
  <w:style w:type="character" w:styleId="Hyperlink">
    <w:name w:val="Hyperlink"/>
    <w:basedOn w:val="DefaultParagraphFont"/>
    <w:uiPriority w:val="99"/>
    <w:unhideWhenUsed/>
    <w:rsid w:val="001341CE"/>
    <w:rPr>
      <w:color w:val="auto"/>
      <w:u w:val="none"/>
    </w:rPr>
  </w:style>
  <w:style w:type="paragraph" w:styleId="BalloonText">
    <w:name w:val="Balloon Text"/>
    <w:basedOn w:val="Normal"/>
    <w:link w:val="BalloonTextChar"/>
    <w:uiPriority w:val="99"/>
    <w:semiHidden/>
    <w:unhideWhenUsed/>
    <w:rsid w:val="005816C1"/>
    <w:rPr>
      <w:rFonts w:ascii="Tahoma" w:hAnsi="Tahoma" w:cs="Tahoma"/>
      <w:sz w:val="16"/>
      <w:szCs w:val="16"/>
    </w:rPr>
  </w:style>
  <w:style w:type="character" w:customStyle="1" w:styleId="BalloonTextChar">
    <w:name w:val="Balloon Text Char"/>
    <w:basedOn w:val="DefaultParagraphFont"/>
    <w:link w:val="BalloonText"/>
    <w:uiPriority w:val="99"/>
    <w:semiHidden/>
    <w:rsid w:val="005816C1"/>
    <w:rPr>
      <w:rFonts w:ascii="Tahoma" w:eastAsia="Times New Roman" w:hAnsi="Tahoma" w:cs="Tahoma"/>
      <w:sz w:val="16"/>
      <w:szCs w:val="16"/>
    </w:rPr>
  </w:style>
  <w:style w:type="character" w:styleId="LineNumber">
    <w:name w:val="line number"/>
    <w:basedOn w:val="DefaultParagraphFont"/>
    <w:uiPriority w:val="99"/>
    <w:semiHidden/>
    <w:unhideWhenUsed/>
    <w:rsid w:val="00192D92"/>
  </w:style>
  <w:style w:type="paragraph" w:styleId="FootnoteText">
    <w:name w:val="footnote text"/>
    <w:basedOn w:val="Normal"/>
    <w:link w:val="FootnoteTextChar"/>
    <w:uiPriority w:val="99"/>
    <w:semiHidden/>
    <w:unhideWhenUsed/>
    <w:rsid w:val="002B6292"/>
    <w:rPr>
      <w:sz w:val="20"/>
      <w:szCs w:val="20"/>
    </w:rPr>
  </w:style>
  <w:style w:type="character" w:customStyle="1" w:styleId="FootnoteTextChar">
    <w:name w:val="Footnote Text Char"/>
    <w:basedOn w:val="DefaultParagraphFont"/>
    <w:link w:val="FootnoteText"/>
    <w:uiPriority w:val="99"/>
    <w:semiHidden/>
    <w:rsid w:val="002B6292"/>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2B6292"/>
    <w:rPr>
      <w:vertAlign w:val="superscript"/>
    </w:rPr>
  </w:style>
  <w:style w:type="character" w:customStyle="1" w:styleId="Heading1Char">
    <w:name w:val="Heading 1 Char"/>
    <w:aliases w:val="Headings Char"/>
    <w:basedOn w:val="DefaultParagraphFont"/>
    <w:link w:val="Heading1"/>
    <w:uiPriority w:val="9"/>
    <w:rsid w:val="001341CE"/>
    <w:rPr>
      <w:rFonts w:ascii="Times New Roman" w:eastAsiaTheme="majorEastAsia" w:hAnsi="Times New Roman" w:cstheme="majorBidi"/>
      <w:bCs/>
      <w:smallCaps/>
      <w:sz w:val="24"/>
      <w:szCs w:val="28"/>
    </w:rPr>
  </w:style>
  <w:style w:type="character" w:customStyle="1" w:styleId="Heading2Char">
    <w:name w:val="Heading 2 Char"/>
    <w:aliases w:val="Authors Char"/>
    <w:basedOn w:val="DefaultParagraphFont"/>
    <w:link w:val="Heading2"/>
    <w:uiPriority w:val="9"/>
    <w:rsid w:val="001341CE"/>
    <w:rPr>
      <w:rFonts w:ascii="Times New Roman" w:eastAsiaTheme="majorEastAsia" w:hAnsi="Times New Roman" w:cstheme="majorBidi"/>
      <w:smallCaps/>
      <w:sz w:val="24"/>
      <w:szCs w:val="24"/>
    </w:rPr>
  </w:style>
  <w:style w:type="paragraph" w:styleId="Title">
    <w:name w:val="Title"/>
    <w:basedOn w:val="Normal"/>
    <w:next w:val="Normal"/>
    <w:link w:val="TitleChar"/>
    <w:uiPriority w:val="10"/>
    <w:qFormat/>
    <w:rsid w:val="001341CE"/>
    <w:pPr>
      <w:spacing w:before="360" w:after="360"/>
      <w:jc w:val="center"/>
    </w:pPr>
    <w:rPr>
      <w:rFonts w:eastAsiaTheme="majorEastAsia" w:cstheme="majorBidi"/>
      <w:b/>
      <w:bCs/>
    </w:rPr>
  </w:style>
  <w:style w:type="character" w:customStyle="1" w:styleId="TitleChar">
    <w:name w:val="Title Char"/>
    <w:basedOn w:val="DefaultParagraphFont"/>
    <w:link w:val="Title"/>
    <w:uiPriority w:val="10"/>
    <w:rsid w:val="001341CE"/>
    <w:rPr>
      <w:rFonts w:ascii="Times New Roman" w:eastAsiaTheme="majorEastAsia" w:hAnsi="Times New Roman" w:cstheme="majorBidi"/>
      <w:b/>
      <w:bCs/>
      <w:sz w:val="24"/>
      <w:szCs w:val="24"/>
    </w:rPr>
  </w:style>
  <w:style w:type="paragraph" w:styleId="Subtitle">
    <w:name w:val="Subtitle"/>
    <w:aliases w:val="Subheading"/>
    <w:basedOn w:val="Normal"/>
    <w:next w:val="Normal"/>
    <w:link w:val="SubtitleChar"/>
    <w:uiPriority w:val="11"/>
    <w:qFormat/>
    <w:rsid w:val="001341CE"/>
    <w:pPr>
      <w:jc w:val="center"/>
    </w:pPr>
    <w:rPr>
      <w:rFonts w:eastAsiaTheme="majorEastAsia" w:cstheme="majorBidi"/>
      <w:i/>
    </w:rPr>
  </w:style>
  <w:style w:type="character" w:customStyle="1" w:styleId="SubtitleChar">
    <w:name w:val="Subtitle Char"/>
    <w:aliases w:val="Subheading Char"/>
    <w:basedOn w:val="DefaultParagraphFont"/>
    <w:link w:val="Subtitle"/>
    <w:uiPriority w:val="11"/>
    <w:rsid w:val="001341CE"/>
    <w:rPr>
      <w:rFonts w:ascii="Times New Roman" w:eastAsiaTheme="majorEastAsia" w:hAnsi="Times New Roman" w:cstheme="majorBidi"/>
      <w:i/>
      <w:sz w:val="24"/>
      <w:szCs w:val="24"/>
    </w:rPr>
  </w:style>
  <w:style w:type="character" w:styleId="SubtleEmphasis">
    <w:name w:val="Subtle Emphasis"/>
    <w:aliases w:val="Header Names"/>
    <w:uiPriority w:val="19"/>
    <w:qFormat/>
    <w:rsid w:val="001341CE"/>
    <w:rPr>
      <w:smallCaps/>
      <w:lang w:val="de-DE"/>
    </w:rPr>
  </w:style>
  <w:style w:type="character" w:styleId="IntenseEmphasis">
    <w:name w:val="Intense Emphasis"/>
    <w:aliases w:val="Running Head Abstract Keywords"/>
    <w:uiPriority w:val="21"/>
    <w:qFormat/>
    <w:rsid w:val="001341CE"/>
    <w:rPr>
      <w:i/>
    </w:rPr>
  </w:style>
  <w:style w:type="character" w:styleId="Emphasis">
    <w:name w:val="Emphasis"/>
    <w:uiPriority w:val="20"/>
    <w:qFormat/>
    <w:rsid w:val="001341CE"/>
    <w:rPr>
      <w:b/>
      <w:bCs/>
      <w:i/>
      <w:iCs/>
      <w:spacing w:val="10"/>
      <w:bdr w:val="none" w:sz="0" w:space="0" w:color="auto"/>
      <w:shd w:val="clear" w:color="auto" w:fill="auto"/>
    </w:rPr>
  </w:style>
  <w:style w:type="paragraph" w:customStyle="1" w:styleId="Page">
    <w:name w:val="Page"/>
    <w:basedOn w:val="Normal"/>
    <w:link w:val="PageChar"/>
    <w:qFormat/>
    <w:rsid w:val="001341CE"/>
    <w:pPr>
      <w:jc w:val="center"/>
    </w:pPr>
  </w:style>
  <w:style w:type="character" w:customStyle="1" w:styleId="PageChar">
    <w:name w:val="Page Char"/>
    <w:basedOn w:val="DefaultParagraphFont"/>
    <w:link w:val="Page"/>
    <w:rsid w:val="001341CE"/>
    <w:rPr>
      <w:rFonts w:ascii="Times New Roman" w:hAnsi="Times New Roman"/>
      <w:sz w:val="24"/>
      <w:szCs w:val="24"/>
    </w:rPr>
  </w:style>
  <w:style w:type="paragraph" w:customStyle="1" w:styleId="References">
    <w:name w:val="References"/>
    <w:basedOn w:val="Normal"/>
    <w:link w:val="ReferencesChar"/>
    <w:qFormat/>
    <w:rsid w:val="001341CE"/>
    <w:pPr>
      <w:ind w:left="720" w:hanging="720"/>
    </w:pPr>
    <w:rPr>
      <w:noProof/>
    </w:rPr>
  </w:style>
  <w:style w:type="character" w:customStyle="1" w:styleId="ReferencesChar">
    <w:name w:val="References Char"/>
    <w:basedOn w:val="DefaultParagraphFont"/>
    <w:link w:val="References"/>
    <w:rsid w:val="001341CE"/>
    <w:rPr>
      <w:rFonts w:ascii="Times New Roman" w:hAnsi="Times New Roman"/>
      <w:noProof/>
      <w:sz w:val="24"/>
      <w:szCs w:val="24"/>
    </w:rPr>
  </w:style>
  <w:style w:type="character" w:customStyle="1" w:styleId="Heading4Char">
    <w:name w:val="Heading 4 Char"/>
    <w:basedOn w:val="DefaultParagraphFont"/>
    <w:link w:val="Heading4"/>
    <w:uiPriority w:val="9"/>
    <w:semiHidden/>
    <w:rsid w:val="001341CE"/>
    <w:rPr>
      <w:rFonts w:asciiTheme="majorHAnsi" w:eastAsiaTheme="majorEastAsia" w:hAnsiTheme="majorHAnsi" w:cstheme="majorBidi"/>
      <w:b/>
      <w:bCs/>
      <w:i/>
      <w:iCs/>
      <w:color w:val="4F81BD" w:themeColor="accent1"/>
      <w:sz w:val="24"/>
      <w:szCs w:val="24"/>
    </w:rPr>
  </w:style>
  <w:style w:type="character" w:customStyle="1" w:styleId="Heading5Char">
    <w:name w:val="Heading 5 Char"/>
    <w:basedOn w:val="DefaultParagraphFont"/>
    <w:link w:val="Heading5"/>
    <w:uiPriority w:val="9"/>
    <w:semiHidden/>
    <w:rsid w:val="001341CE"/>
    <w:rPr>
      <w:rFonts w:asciiTheme="majorHAnsi" w:eastAsiaTheme="majorEastAsia" w:hAnsiTheme="majorHAnsi" w:cstheme="majorBidi"/>
      <w:color w:val="243F60" w:themeColor="accent1" w:themeShade="7F"/>
      <w:sz w:val="24"/>
      <w:szCs w:val="24"/>
    </w:rPr>
  </w:style>
  <w:style w:type="character" w:customStyle="1" w:styleId="Heading6Char">
    <w:name w:val="Heading 6 Char"/>
    <w:basedOn w:val="DefaultParagraphFont"/>
    <w:link w:val="Heading6"/>
    <w:uiPriority w:val="9"/>
    <w:semiHidden/>
    <w:rsid w:val="001341CE"/>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basedOn w:val="DefaultParagraphFont"/>
    <w:link w:val="Heading7"/>
    <w:uiPriority w:val="9"/>
    <w:semiHidden/>
    <w:rsid w:val="001341CE"/>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uiPriority w:val="9"/>
    <w:semiHidden/>
    <w:rsid w:val="001341C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341CE"/>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semiHidden/>
    <w:unhideWhenUsed/>
    <w:qFormat/>
    <w:rsid w:val="001341CE"/>
    <w:pPr>
      <w:spacing w:before="480"/>
      <w:jc w:val="left"/>
      <w:outlineLvl w:val="9"/>
    </w:pPr>
    <w:rPr>
      <w:rFonts w:asciiTheme="majorHAnsi" w:hAnsiTheme="majorHAnsi"/>
      <w:b/>
      <w:smallCaps w:val="0"/>
      <w:color w:val="365F91" w:themeColor="accent1" w:themeShade="BF"/>
      <w:sz w:val="28"/>
    </w:rPr>
  </w:style>
  <w:style w:type="character" w:styleId="CommentReference">
    <w:name w:val="annotation reference"/>
    <w:basedOn w:val="DefaultParagraphFont"/>
    <w:uiPriority w:val="99"/>
    <w:semiHidden/>
    <w:unhideWhenUsed/>
    <w:rsid w:val="00EE0B8F"/>
    <w:rPr>
      <w:sz w:val="16"/>
      <w:szCs w:val="16"/>
    </w:rPr>
  </w:style>
  <w:style w:type="paragraph" w:styleId="CommentText">
    <w:name w:val="annotation text"/>
    <w:basedOn w:val="Normal"/>
    <w:link w:val="CommentTextChar"/>
    <w:uiPriority w:val="99"/>
    <w:unhideWhenUsed/>
    <w:rsid w:val="00EE0B8F"/>
    <w:pPr>
      <w:spacing w:line="240" w:lineRule="auto"/>
    </w:pPr>
    <w:rPr>
      <w:sz w:val="20"/>
      <w:szCs w:val="20"/>
    </w:rPr>
  </w:style>
  <w:style w:type="character" w:customStyle="1" w:styleId="CommentTextChar">
    <w:name w:val="Comment Text Char"/>
    <w:basedOn w:val="DefaultParagraphFont"/>
    <w:link w:val="CommentText"/>
    <w:uiPriority w:val="99"/>
    <w:rsid w:val="00EE0B8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E0B8F"/>
    <w:rPr>
      <w:b/>
      <w:bCs/>
    </w:rPr>
  </w:style>
  <w:style w:type="character" w:customStyle="1" w:styleId="CommentSubjectChar">
    <w:name w:val="Comment Subject Char"/>
    <w:basedOn w:val="CommentTextChar"/>
    <w:link w:val="CommentSubject"/>
    <w:uiPriority w:val="99"/>
    <w:semiHidden/>
    <w:rsid w:val="00EE0B8F"/>
    <w:rPr>
      <w:rFonts w:ascii="Times New Roman" w:hAnsi="Times New Roman"/>
      <w:b/>
      <w:bCs/>
      <w:sz w:val="20"/>
      <w:szCs w:val="20"/>
    </w:rPr>
  </w:style>
  <w:style w:type="paragraph" w:styleId="Revision">
    <w:name w:val="Revision"/>
    <w:hidden/>
    <w:uiPriority w:val="99"/>
    <w:semiHidden/>
    <w:rsid w:val="00996569"/>
    <w:rPr>
      <w:rFonts w:ascii="Times New Roman" w:hAnsi="Times New Roman"/>
      <w:sz w:val="24"/>
      <w:szCs w:val="24"/>
    </w:rPr>
  </w:style>
  <w:style w:type="character" w:customStyle="1" w:styleId="apple-converted-space">
    <w:name w:val="apple-converted-space"/>
    <w:basedOn w:val="DefaultParagraphFont"/>
    <w:rsid w:val="0090558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1341CE"/>
    <w:pPr>
      <w:spacing w:line="480" w:lineRule="auto"/>
    </w:pPr>
    <w:rPr>
      <w:rFonts w:ascii="Times New Roman" w:hAnsi="Times New Roman"/>
      <w:sz w:val="24"/>
      <w:szCs w:val="24"/>
    </w:rPr>
  </w:style>
  <w:style w:type="paragraph" w:styleId="Heading1">
    <w:name w:val="heading 1"/>
    <w:aliases w:val="Headings"/>
    <w:basedOn w:val="Normal"/>
    <w:next w:val="Normal"/>
    <w:link w:val="Heading1Char"/>
    <w:uiPriority w:val="9"/>
    <w:qFormat/>
    <w:rsid w:val="001341CE"/>
    <w:pPr>
      <w:keepNext/>
      <w:keepLines/>
      <w:jc w:val="center"/>
      <w:outlineLvl w:val="0"/>
    </w:pPr>
    <w:rPr>
      <w:rFonts w:eastAsiaTheme="majorEastAsia" w:cstheme="majorBidi"/>
      <w:bCs/>
      <w:smallCaps/>
      <w:szCs w:val="28"/>
    </w:rPr>
  </w:style>
  <w:style w:type="paragraph" w:styleId="Heading2">
    <w:name w:val="heading 2"/>
    <w:aliases w:val="Authors"/>
    <w:basedOn w:val="Normal"/>
    <w:next w:val="Normal"/>
    <w:link w:val="Heading2Char"/>
    <w:uiPriority w:val="9"/>
    <w:unhideWhenUsed/>
    <w:qFormat/>
    <w:rsid w:val="001341CE"/>
    <w:pPr>
      <w:spacing w:after="240"/>
      <w:ind w:left="720" w:hanging="720"/>
      <w:outlineLvl w:val="1"/>
    </w:pPr>
    <w:rPr>
      <w:rFonts w:eastAsiaTheme="majorEastAsia" w:cstheme="majorBidi"/>
      <w:smallCaps/>
    </w:rPr>
  </w:style>
  <w:style w:type="paragraph" w:styleId="Heading4">
    <w:name w:val="heading 4"/>
    <w:basedOn w:val="Normal"/>
    <w:next w:val="Normal"/>
    <w:link w:val="Heading4Char"/>
    <w:uiPriority w:val="9"/>
    <w:semiHidden/>
    <w:unhideWhenUsed/>
    <w:qFormat/>
    <w:rsid w:val="001341CE"/>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341CE"/>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1341CE"/>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341CE"/>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341CE"/>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341CE"/>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E759E"/>
    <w:pPr>
      <w:tabs>
        <w:tab w:val="center" w:pos="4680"/>
        <w:tab w:val="right" w:pos="9360"/>
      </w:tabs>
    </w:pPr>
  </w:style>
  <w:style w:type="character" w:customStyle="1" w:styleId="HeaderChar">
    <w:name w:val="Header Char"/>
    <w:basedOn w:val="DefaultParagraphFont"/>
    <w:link w:val="Header"/>
    <w:uiPriority w:val="99"/>
    <w:rsid w:val="001E759E"/>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1E759E"/>
    <w:pPr>
      <w:tabs>
        <w:tab w:val="center" w:pos="4680"/>
        <w:tab w:val="right" w:pos="9360"/>
      </w:tabs>
    </w:pPr>
  </w:style>
  <w:style w:type="character" w:customStyle="1" w:styleId="FooterChar">
    <w:name w:val="Footer Char"/>
    <w:basedOn w:val="DefaultParagraphFont"/>
    <w:link w:val="Footer"/>
    <w:uiPriority w:val="99"/>
    <w:rsid w:val="001E759E"/>
    <w:rPr>
      <w:rFonts w:ascii="Times New Roman" w:eastAsia="Times New Roman" w:hAnsi="Times New Roman" w:cs="Times New Roman"/>
      <w:sz w:val="24"/>
      <w:szCs w:val="24"/>
    </w:rPr>
  </w:style>
  <w:style w:type="paragraph" w:styleId="ListParagraph">
    <w:name w:val="List Paragraph"/>
    <w:basedOn w:val="Normal"/>
    <w:uiPriority w:val="34"/>
    <w:rsid w:val="006E441A"/>
    <w:pPr>
      <w:ind w:left="720"/>
      <w:contextualSpacing/>
    </w:pPr>
  </w:style>
  <w:style w:type="paragraph" w:styleId="EndnoteText">
    <w:name w:val="endnote text"/>
    <w:basedOn w:val="Normal"/>
    <w:link w:val="EndnoteTextChar"/>
    <w:uiPriority w:val="99"/>
    <w:semiHidden/>
    <w:unhideWhenUsed/>
    <w:rsid w:val="00057BBA"/>
    <w:rPr>
      <w:sz w:val="20"/>
      <w:szCs w:val="20"/>
    </w:rPr>
  </w:style>
  <w:style w:type="character" w:customStyle="1" w:styleId="EndnoteTextChar">
    <w:name w:val="Endnote Text Char"/>
    <w:basedOn w:val="DefaultParagraphFont"/>
    <w:link w:val="EndnoteText"/>
    <w:uiPriority w:val="99"/>
    <w:semiHidden/>
    <w:rsid w:val="00057BBA"/>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057BBA"/>
    <w:rPr>
      <w:vertAlign w:val="superscript"/>
    </w:rPr>
  </w:style>
  <w:style w:type="character" w:styleId="Hyperlink">
    <w:name w:val="Hyperlink"/>
    <w:basedOn w:val="DefaultParagraphFont"/>
    <w:uiPriority w:val="99"/>
    <w:unhideWhenUsed/>
    <w:rsid w:val="001341CE"/>
    <w:rPr>
      <w:color w:val="auto"/>
      <w:u w:val="none"/>
    </w:rPr>
  </w:style>
  <w:style w:type="paragraph" w:styleId="BalloonText">
    <w:name w:val="Balloon Text"/>
    <w:basedOn w:val="Normal"/>
    <w:link w:val="BalloonTextChar"/>
    <w:uiPriority w:val="99"/>
    <w:semiHidden/>
    <w:unhideWhenUsed/>
    <w:rsid w:val="005816C1"/>
    <w:rPr>
      <w:rFonts w:ascii="Tahoma" w:hAnsi="Tahoma" w:cs="Tahoma"/>
      <w:sz w:val="16"/>
      <w:szCs w:val="16"/>
    </w:rPr>
  </w:style>
  <w:style w:type="character" w:customStyle="1" w:styleId="BalloonTextChar">
    <w:name w:val="Balloon Text Char"/>
    <w:basedOn w:val="DefaultParagraphFont"/>
    <w:link w:val="BalloonText"/>
    <w:uiPriority w:val="99"/>
    <w:semiHidden/>
    <w:rsid w:val="005816C1"/>
    <w:rPr>
      <w:rFonts w:ascii="Tahoma" w:eastAsia="Times New Roman" w:hAnsi="Tahoma" w:cs="Tahoma"/>
      <w:sz w:val="16"/>
      <w:szCs w:val="16"/>
    </w:rPr>
  </w:style>
  <w:style w:type="character" w:styleId="LineNumber">
    <w:name w:val="line number"/>
    <w:basedOn w:val="DefaultParagraphFont"/>
    <w:uiPriority w:val="99"/>
    <w:semiHidden/>
    <w:unhideWhenUsed/>
    <w:rsid w:val="00192D92"/>
  </w:style>
  <w:style w:type="paragraph" w:styleId="FootnoteText">
    <w:name w:val="footnote text"/>
    <w:basedOn w:val="Normal"/>
    <w:link w:val="FootnoteTextChar"/>
    <w:uiPriority w:val="99"/>
    <w:semiHidden/>
    <w:unhideWhenUsed/>
    <w:rsid w:val="002B6292"/>
    <w:rPr>
      <w:sz w:val="20"/>
      <w:szCs w:val="20"/>
    </w:rPr>
  </w:style>
  <w:style w:type="character" w:customStyle="1" w:styleId="FootnoteTextChar">
    <w:name w:val="Footnote Text Char"/>
    <w:basedOn w:val="DefaultParagraphFont"/>
    <w:link w:val="FootnoteText"/>
    <w:uiPriority w:val="99"/>
    <w:semiHidden/>
    <w:rsid w:val="002B6292"/>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2B6292"/>
    <w:rPr>
      <w:vertAlign w:val="superscript"/>
    </w:rPr>
  </w:style>
  <w:style w:type="character" w:customStyle="1" w:styleId="Heading1Char">
    <w:name w:val="Heading 1 Char"/>
    <w:aliases w:val="Headings Char"/>
    <w:basedOn w:val="DefaultParagraphFont"/>
    <w:link w:val="Heading1"/>
    <w:uiPriority w:val="9"/>
    <w:rsid w:val="001341CE"/>
    <w:rPr>
      <w:rFonts w:ascii="Times New Roman" w:eastAsiaTheme="majorEastAsia" w:hAnsi="Times New Roman" w:cstheme="majorBidi"/>
      <w:bCs/>
      <w:smallCaps/>
      <w:sz w:val="24"/>
      <w:szCs w:val="28"/>
    </w:rPr>
  </w:style>
  <w:style w:type="character" w:customStyle="1" w:styleId="Heading2Char">
    <w:name w:val="Heading 2 Char"/>
    <w:aliases w:val="Authors Char"/>
    <w:basedOn w:val="DefaultParagraphFont"/>
    <w:link w:val="Heading2"/>
    <w:uiPriority w:val="9"/>
    <w:rsid w:val="001341CE"/>
    <w:rPr>
      <w:rFonts w:ascii="Times New Roman" w:eastAsiaTheme="majorEastAsia" w:hAnsi="Times New Roman" w:cstheme="majorBidi"/>
      <w:smallCaps/>
      <w:sz w:val="24"/>
      <w:szCs w:val="24"/>
    </w:rPr>
  </w:style>
  <w:style w:type="paragraph" w:styleId="Title">
    <w:name w:val="Title"/>
    <w:basedOn w:val="Normal"/>
    <w:next w:val="Normal"/>
    <w:link w:val="TitleChar"/>
    <w:uiPriority w:val="10"/>
    <w:qFormat/>
    <w:rsid w:val="001341CE"/>
    <w:pPr>
      <w:spacing w:before="360" w:after="360"/>
      <w:jc w:val="center"/>
    </w:pPr>
    <w:rPr>
      <w:rFonts w:eastAsiaTheme="majorEastAsia" w:cstheme="majorBidi"/>
      <w:b/>
      <w:bCs/>
    </w:rPr>
  </w:style>
  <w:style w:type="character" w:customStyle="1" w:styleId="TitleChar">
    <w:name w:val="Title Char"/>
    <w:basedOn w:val="DefaultParagraphFont"/>
    <w:link w:val="Title"/>
    <w:uiPriority w:val="10"/>
    <w:rsid w:val="001341CE"/>
    <w:rPr>
      <w:rFonts w:ascii="Times New Roman" w:eastAsiaTheme="majorEastAsia" w:hAnsi="Times New Roman" w:cstheme="majorBidi"/>
      <w:b/>
      <w:bCs/>
      <w:sz w:val="24"/>
      <w:szCs w:val="24"/>
    </w:rPr>
  </w:style>
  <w:style w:type="paragraph" w:styleId="Subtitle">
    <w:name w:val="Subtitle"/>
    <w:aliases w:val="Subheading"/>
    <w:basedOn w:val="Normal"/>
    <w:next w:val="Normal"/>
    <w:link w:val="SubtitleChar"/>
    <w:uiPriority w:val="11"/>
    <w:qFormat/>
    <w:rsid w:val="001341CE"/>
    <w:pPr>
      <w:jc w:val="center"/>
    </w:pPr>
    <w:rPr>
      <w:rFonts w:eastAsiaTheme="majorEastAsia" w:cstheme="majorBidi"/>
      <w:i/>
    </w:rPr>
  </w:style>
  <w:style w:type="character" w:customStyle="1" w:styleId="SubtitleChar">
    <w:name w:val="Subtitle Char"/>
    <w:aliases w:val="Subheading Char"/>
    <w:basedOn w:val="DefaultParagraphFont"/>
    <w:link w:val="Subtitle"/>
    <w:uiPriority w:val="11"/>
    <w:rsid w:val="001341CE"/>
    <w:rPr>
      <w:rFonts w:ascii="Times New Roman" w:eastAsiaTheme="majorEastAsia" w:hAnsi="Times New Roman" w:cstheme="majorBidi"/>
      <w:i/>
      <w:sz w:val="24"/>
      <w:szCs w:val="24"/>
    </w:rPr>
  </w:style>
  <w:style w:type="character" w:styleId="SubtleEmphasis">
    <w:name w:val="Subtle Emphasis"/>
    <w:aliases w:val="Header Names"/>
    <w:uiPriority w:val="19"/>
    <w:qFormat/>
    <w:rsid w:val="001341CE"/>
    <w:rPr>
      <w:smallCaps/>
      <w:lang w:val="de-DE"/>
    </w:rPr>
  </w:style>
  <w:style w:type="character" w:styleId="IntenseEmphasis">
    <w:name w:val="Intense Emphasis"/>
    <w:aliases w:val="Running Head Abstract Keywords"/>
    <w:uiPriority w:val="21"/>
    <w:qFormat/>
    <w:rsid w:val="001341CE"/>
    <w:rPr>
      <w:i/>
    </w:rPr>
  </w:style>
  <w:style w:type="character" w:styleId="Emphasis">
    <w:name w:val="Emphasis"/>
    <w:uiPriority w:val="20"/>
    <w:qFormat/>
    <w:rsid w:val="001341CE"/>
    <w:rPr>
      <w:b/>
      <w:bCs/>
      <w:i/>
      <w:iCs/>
      <w:spacing w:val="10"/>
      <w:bdr w:val="none" w:sz="0" w:space="0" w:color="auto"/>
      <w:shd w:val="clear" w:color="auto" w:fill="auto"/>
    </w:rPr>
  </w:style>
  <w:style w:type="paragraph" w:customStyle="1" w:styleId="Page">
    <w:name w:val="Page"/>
    <w:basedOn w:val="Normal"/>
    <w:link w:val="PageChar"/>
    <w:qFormat/>
    <w:rsid w:val="001341CE"/>
    <w:pPr>
      <w:jc w:val="center"/>
    </w:pPr>
  </w:style>
  <w:style w:type="character" w:customStyle="1" w:styleId="PageChar">
    <w:name w:val="Page Char"/>
    <w:basedOn w:val="DefaultParagraphFont"/>
    <w:link w:val="Page"/>
    <w:rsid w:val="001341CE"/>
    <w:rPr>
      <w:rFonts w:ascii="Times New Roman" w:hAnsi="Times New Roman"/>
      <w:sz w:val="24"/>
      <w:szCs w:val="24"/>
    </w:rPr>
  </w:style>
  <w:style w:type="paragraph" w:customStyle="1" w:styleId="References">
    <w:name w:val="References"/>
    <w:basedOn w:val="Normal"/>
    <w:link w:val="ReferencesChar"/>
    <w:qFormat/>
    <w:rsid w:val="001341CE"/>
    <w:pPr>
      <w:ind w:left="720" w:hanging="720"/>
    </w:pPr>
    <w:rPr>
      <w:noProof/>
    </w:rPr>
  </w:style>
  <w:style w:type="character" w:customStyle="1" w:styleId="ReferencesChar">
    <w:name w:val="References Char"/>
    <w:basedOn w:val="DefaultParagraphFont"/>
    <w:link w:val="References"/>
    <w:rsid w:val="001341CE"/>
    <w:rPr>
      <w:rFonts w:ascii="Times New Roman" w:hAnsi="Times New Roman"/>
      <w:noProof/>
      <w:sz w:val="24"/>
      <w:szCs w:val="24"/>
    </w:rPr>
  </w:style>
  <w:style w:type="character" w:customStyle="1" w:styleId="Heading4Char">
    <w:name w:val="Heading 4 Char"/>
    <w:basedOn w:val="DefaultParagraphFont"/>
    <w:link w:val="Heading4"/>
    <w:uiPriority w:val="9"/>
    <w:semiHidden/>
    <w:rsid w:val="001341CE"/>
    <w:rPr>
      <w:rFonts w:asciiTheme="majorHAnsi" w:eastAsiaTheme="majorEastAsia" w:hAnsiTheme="majorHAnsi" w:cstheme="majorBidi"/>
      <w:b/>
      <w:bCs/>
      <w:i/>
      <w:iCs/>
      <w:color w:val="4F81BD" w:themeColor="accent1"/>
      <w:sz w:val="24"/>
      <w:szCs w:val="24"/>
    </w:rPr>
  </w:style>
  <w:style w:type="character" w:customStyle="1" w:styleId="Heading5Char">
    <w:name w:val="Heading 5 Char"/>
    <w:basedOn w:val="DefaultParagraphFont"/>
    <w:link w:val="Heading5"/>
    <w:uiPriority w:val="9"/>
    <w:semiHidden/>
    <w:rsid w:val="001341CE"/>
    <w:rPr>
      <w:rFonts w:asciiTheme="majorHAnsi" w:eastAsiaTheme="majorEastAsia" w:hAnsiTheme="majorHAnsi" w:cstheme="majorBidi"/>
      <w:color w:val="243F60" w:themeColor="accent1" w:themeShade="7F"/>
      <w:sz w:val="24"/>
      <w:szCs w:val="24"/>
    </w:rPr>
  </w:style>
  <w:style w:type="character" w:customStyle="1" w:styleId="Heading6Char">
    <w:name w:val="Heading 6 Char"/>
    <w:basedOn w:val="DefaultParagraphFont"/>
    <w:link w:val="Heading6"/>
    <w:uiPriority w:val="9"/>
    <w:semiHidden/>
    <w:rsid w:val="001341CE"/>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basedOn w:val="DefaultParagraphFont"/>
    <w:link w:val="Heading7"/>
    <w:uiPriority w:val="9"/>
    <w:semiHidden/>
    <w:rsid w:val="001341CE"/>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uiPriority w:val="9"/>
    <w:semiHidden/>
    <w:rsid w:val="001341C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341CE"/>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semiHidden/>
    <w:unhideWhenUsed/>
    <w:qFormat/>
    <w:rsid w:val="001341CE"/>
    <w:pPr>
      <w:spacing w:before="480"/>
      <w:jc w:val="left"/>
      <w:outlineLvl w:val="9"/>
    </w:pPr>
    <w:rPr>
      <w:rFonts w:asciiTheme="majorHAnsi" w:hAnsiTheme="majorHAnsi"/>
      <w:b/>
      <w:smallCaps w:val="0"/>
      <w:color w:val="365F91" w:themeColor="accent1" w:themeShade="BF"/>
      <w:sz w:val="28"/>
    </w:rPr>
  </w:style>
  <w:style w:type="character" w:styleId="CommentReference">
    <w:name w:val="annotation reference"/>
    <w:basedOn w:val="DefaultParagraphFont"/>
    <w:uiPriority w:val="99"/>
    <w:semiHidden/>
    <w:unhideWhenUsed/>
    <w:rsid w:val="00EE0B8F"/>
    <w:rPr>
      <w:sz w:val="16"/>
      <w:szCs w:val="16"/>
    </w:rPr>
  </w:style>
  <w:style w:type="paragraph" w:styleId="CommentText">
    <w:name w:val="annotation text"/>
    <w:basedOn w:val="Normal"/>
    <w:link w:val="CommentTextChar"/>
    <w:uiPriority w:val="99"/>
    <w:unhideWhenUsed/>
    <w:rsid w:val="00EE0B8F"/>
    <w:pPr>
      <w:spacing w:line="240" w:lineRule="auto"/>
    </w:pPr>
    <w:rPr>
      <w:sz w:val="20"/>
      <w:szCs w:val="20"/>
    </w:rPr>
  </w:style>
  <w:style w:type="character" w:customStyle="1" w:styleId="CommentTextChar">
    <w:name w:val="Comment Text Char"/>
    <w:basedOn w:val="DefaultParagraphFont"/>
    <w:link w:val="CommentText"/>
    <w:uiPriority w:val="99"/>
    <w:rsid w:val="00EE0B8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E0B8F"/>
    <w:rPr>
      <w:b/>
      <w:bCs/>
    </w:rPr>
  </w:style>
  <w:style w:type="character" w:customStyle="1" w:styleId="CommentSubjectChar">
    <w:name w:val="Comment Subject Char"/>
    <w:basedOn w:val="CommentTextChar"/>
    <w:link w:val="CommentSubject"/>
    <w:uiPriority w:val="99"/>
    <w:semiHidden/>
    <w:rsid w:val="00EE0B8F"/>
    <w:rPr>
      <w:rFonts w:ascii="Times New Roman" w:hAnsi="Times New Roman"/>
      <w:b/>
      <w:bCs/>
      <w:sz w:val="20"/>
      <w:szCs w:val="20"/>
    </w:rPr>
  </w:style>
  <w:style w:type="paragraph" w:styleId="Revision">
    <w:name w:val="Revision"/>
    <w:hidden/>
    <w:uiPriority w:val="99"/>
    <w:semiHidden/>
    <w:rsid w:val="00996569"/>
    <w:rPr>
      <w:rFonts w:ascii="Times New Roman" w:hAnsi="Times New Roman"/>
      <w:sz w:val="24"/>
      <w:szCs w:val="24"/>
    </w:rPr>
  </w:style>
  <w:style w:type="character" w:customStyle="1" w:styleId="apple-converted-space">
    <w:name w:val="apple-converted-space"/>
    <w:basedOn w:val="DefaultParagraphFont"/>
    <w:rsid w:val="009055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28329">
      <w:bodyDiv w:val="1"/>
      <w:marLeft w:val="0"/>
      <w:marRight w:val="0"/>
      <w:marTop w:val="0"/>
      <w:marBottom w:val="0"/>
      <w:divBdr>
        <w:top w:val="none" w:sz="0" w:space="0" w:color="auto"/>
        <w:left w:val="none" w:sz="0" w:space="0" w:color="auto"/>
        <w:bottom w:val="none" w:sz="0" w:space="0" w:color="auto"/>
        <w:right w:val="none" w:sz="0" w:space="0" w:color="auto"/>
      </w:divBdr>
    </w:div>
    <w:div w:id="33583774">
      <w:bodyDiv w:val="1"/>
      <w:marLeft w:val="0"/>
      <w:marRight w:val="0"/>
      <w:marTop w:val="0"/>
      <w:marBottom w:val="0"/>
      <w:divBdr>
        <w:top w:val="none" w:sz="0" w:space="0" w:color="auto"/>
        <w:left w:val="none" w:sz="0" w:space="0" w:color="auto"/>
        <w:bottom w:val="none" w:sz="0" w:space="0" w:color="auto"/>
        <w:right w:val="none" w:sz="0" w:space="0" w:color="auto"/>
      </w:divBdr>
    </w:div>
    <w:div w:id="118300089">
      <w:bodyDiv w:val="1"/>
      <w:marLeft w:val="0"/>
      <w:marRight w:val="0"/>
      <w:marTop w:val="0"/>
      <w:marBottom w:val="0"/>
      <w:divBdr>
        <w:top w:val="none" w:sz="0" w:space="0" w:color="auto"/>
        <w:left w:val="none" w:sz="0" w:space="0" w:color="auto"/>
        <w:bottom w:val="none" w:sz="0" w:space="0" w:color="auto"/>
        <w:right w:val="none" w:sz="0" w:space="0" w:color="auto"/>
      </w:divBdr>
    </w:div>
    <w:div w:id="271327107">
      <w:bodyDiv w:val="1"/>
      <w:marLeft w:val="0"/>
      <w:marRight w:val="0"/>
      <w:marTop w:val="0"/>
      <w:marBottom w:val="0"/>
      <w:divBdr>
        <w:top w:val="none" w:sz="0" w:space="0" w:color="auto"/>
        <w:left w:val="none" w:sz="0" w:space="0" w:color="auto"/>
        <w:bottom w:val="none" w:sz="0" w:space="0" w:color="auto"/>
        <w:right w:val="none" w:sz="0" w:space="0" w:color="auto"/>
      </w:divBdr>
    </w:div>
    <w:div w:id="299847281">
      <w:bodyDiv w:val="1"/>
      <w:marLeft w:val="0"/>
      <w:marRight w:val="0"/>
      <w:marTop w:val="0"/>
      <w:marBottom w:val="0"/>
      <w:divBdr>
        <w:top w:val="none" w:sz="0" w:space="0" w:color="auto"/>
        <w:left w:val="none" w:sz="0" w:space="0" w:color="auto"/>
        <w:bottom w:val="none" w:sz="0" w:space="0" w:color="auto"/>
        <w:right w:val="none" w:sz="0" w:space="0" w:color="auto"/>
      </w:divBdr>
    </w:div>
    <w:div w:id="304968621">
      <w:bodyDiv w:val="1"/>
      <w:marLeft w:val="0"/>
      <w:marRight w:val="0"/>
      <w:marTop w:val="0"/>
      <w:marBottom w:val="0"/>
      <w:divBdr>
        <w:top w:val="none" w:sz="0" w:space="0" w:color="auto"/>
        <w:left w:val="none" w:sz="0" w:space="0" w:color="auto"/>
        <w:bottom w:val="none" w:sz="0" w:space="0" w:color="auto"/>
        <w:right w:val="none" w:sz="0" w:space="0" w:color="auto"/>
      </w:divBdr>
    </w:div>
    <w:div w:id="371079372">
      <w:bodyDiv w:val="1"/>
      <w:marLeft w:val="0"/>
      <w:marRight w:val="0"/>
      <w:marTop w:val="0"/>
      <w:marBottom w:val="0"/>
      <w:divBdr>
        <w:top w:val="none" w:sz="0" w:space="0" w:color="auto"/>
        <w:left w:val="none" w:sz="0" w:space="0" w:color="auto"/>
        <w:bottom w:val="none" w:sz="0" w:space="0" w:color="auto"/>
        <w:right w:val="none" w:sz="0" w:space="0" w:color="auto"/>
      </w:divBdr>
    </w:div>
    <w:div w:id="381633368">
      <w:bodyDiv w:val="1"/>
      <w:marLeft w:val="0"/>
      <w:marRight w:val="0"/>
      <w:marTop w:val="0"/>
      <w:marBottom w:val="0"/>
      <w:divBdr>
        <w:top w:val="none" w:sz="0" w:space="0" w:color="auto"/>
        <w:left w:val="none" w:sz="0" w:space="0" w:color="auto"/>
        <w:bottom w:val="none" w:sz="0" w:space="0" w:color="auto"/>
        <w:right w:val="none" w:sz="0" w:space="0" w:color="auto"/>
      </w:divBdr>
    </w:div>
    <w:div w:id="417557435">
      <w:bodyDiv w:val="1"/>
      <w:marLeft w:val="0"/>
      <w:marRight w:val="0"/>
      <w:marTop w:val="0"/>
      <w:marBottom w:val="0"/>
      <w:divBdr>
        <w:top w:val="none" w:sz="0" w:space="0" w:color="auto"/>
        <w:left w:val="none" w:sz="0" w:space="0" w:color="auto"/>
        <w:bottom w:val="none" w:sz="0" w:space="0" w:color="auto"/>
        <w:right w:val="none" w:sz="0" w:space="0" w:color="auto"/>
      </w:divBdr>
    </w:div>
    <w:div w:id="432437238">
      <w:bodyDiv w:val="1"/>
      <w:marLeft w:val="0"/>
      <w:marRight w:val="0"/>
      <w:marTop w:val="0"/>
      <w:marBottom w:val="0"/>
      <w:divBdr>
        <w:top w:val="none" w:sz="0" w:space="0" w:color="auto"/>
        <w:left w:val="none" w:sz="0" w:space="0" w:color="auto"/>
        <w:bottom w:val="none" w:sz="0" w:space="0" w:color="auto"/>
        <w:right w:val="none" w:sz="0" w:space="0" w:color="auto"/>
      </w:divBdr>
    </w:div>
    <w:div w:id="479152798">
      <w:bodyDiv w:val="1"/>
      <w:marLeft w:val="0"/>
      <w:marRight w:val="0"/>
      <w:marTop w:val="0"/>
      <w:marBottom w:val="0"/>
      <w:divBdr>
        <w:top w:val="none" w:sz="0" w:space="0" w:color="auto"/>
        <w:left w:val="none" w:sz="0" w:space="0" w:color="auto"/>
        <w:bottom w:val="none" w:sz="0" w:space="0" w:color="auto"/>
        <w:right w:val="none" w:sz="0" w:space="0" w:color="auto"/>
      </w:divBdr>
    </w:div>
    <w:div w:id="479351920">
      <w:bodyDiv w:val="1"/>
      <w:marLeft w:val="0"/>
      <w:marRight w:val="0"/>
      <w:marTop w:val="0"/>
      <w:marBottom w:val="0"/>
      <w:divBdr>
        <w:top w:val="none" w:sz="0" w:space="0" w:color="auto"/>
        <w:left w:val="none" w:sz="0" w:space="0" w:color="auto"/>
        <w:bottom w:val="none" w:sz="0" w:space="0" w:color="auto"/>
        <w:right w:val="none" w:sz="0" w:space="0" w:color="auto"/>
      </w:divBdr>
    </w:div>
    <w:div w:id="645204904">
      <w:bodyDiv w:val="1"/>
      <w:marLeft w:val="0"/>
      <w:marRight w:val="0"/>
      <w:marTop w:val="0"/>
      <w:marBottom w:val="0"/>
      <w:divBdr>
        <w:top w:val="none" w:sz="0" w:space="0" w:color="auto"/>
        <w:left w:val="none" w:sz="0" w:space="0" w:color="auto"/>
        <w:bottom w:val="none" w:sz="0" w:space="0" w:color="auto"/>
        <w:right w:val="none" w:sz="0" w:space="0" w:color="auto"/>
      </w:divBdr>
    </w:div>
    <w:div w:id="646082926">
      <w:bodyDiv w:val="1"/>
      <w:marLeft w:val="0"/>
      <w:marRight w:val="0"/>
      <w:marTop w:val="0"/>
      <w:marBottom w:val="0"/>
      <w:divBdr>
        <w:top w:val="none" w:sz="0" w:space="0" w:color="auto"/>
        <w:left w:val="none" w:sz="0" w:space="0" w:color="auto"/>
        <w:bottom w:val="none" w:sz="0" w:space="0" w:color="auto"/>
        <w:right w:val="none" w:sz="0" w:space="0" w:color="auto"/>
      </w:divBdr>
    </w:div>
    <w:div w:id="671377397">
      <w:bodyDiv w:val="1"/>
      <w:marLeft w:val="0"/>
      <w:marRight w:val="0"/>
      <w:marTop w:val="0"/>
      <w:marBottom w:val="0"/>
      <w:divBdr>
        <w:top w:val="none" w:sz="0" w:space="0" w:color="auto"/>
        <w:left w:val="none" w:sz="0" w:space="0" w:color="auto"/>
        <w:bottom w:val="none" w:sz="0" w:space="0" w:color="auto"/>
        <w:right w:val="none" w:sz="0" w:space="0" w:color="auto"/>
      </w:divBdr>
    </w:div>
    <w:div w:id="731734256">
      <w:bodyDiv w:val="1"/>
      <w:marLeft w:val="0"/>
      <w:marRight w:val="0"/>
      <w:marTop w:val="0"/>
      <w:marBottom w:val="0"/>
      <w:divBdr>
        <w:top w:val="none" w:sz="0" w:space="0" w:color="auto"/>
        <w:left w:val="none" w:sz="0" w:space="0" w:color="auto"/>
        <w:bottom w:val="none" w:sz="0" w:space="0" w:color="auto"/>
        <w:right w:val="none" w:sz="0" w:space="0" w:color="auto"/>
      </w:divBdr>
    </w:div>
    <w:div w:id="753432163">
      <w:bodyDiv w:val="1"/>
      <w:marLeft w:val="0"/>
      <w:marRight w:val="0"/>
      <w:marTop w:val="0"/>
      <w:marBottom w:val="0"/>
      <w:divBdr>
        <w:top w:val="none" w:sz="0" w:space="0" w:color="auto"/>
        <w:left w:val="none" w:sz="0" w:space="0" w:color="auto"/>
        <w:bottom w:val="none" w:sz="0" w:space="0" w:color="auto"/>
        <w:right w:val="none" w:sz="0" w:space="0" w:color="auto"/>
      </w:divBdr>
    </w:div>
    <w:div w:id="938561710">
      <w:bodyDiv w:val="1"/>
      <w:marLeft w:val="0"/>
      <w:marRight w:val="0"/>
      <w:marTop w:val="0"/>
      <w:marBottom w:val="0"/>
      <w:divBdr>
        <w:top w:val="none" w:sz="0" w:space="0" w:color="auto"/>
        <w:left w:val="none" w:sz="0" w:space="0" w:color="auto"/>
        <w:bottom w:val="none" w:sz="0" w:space="0" w:color="auto"/>
        <w:right w:val="none" w:sz="0" w:space="0" w:color="auto"/>
      </w:divBdr>
    </w:div>
    <w:div w:id="964460211">
      <w:bodyDiv w:val="1"/>
      <w:marLeft w:val="0"/>
      <w:marRight w:val="0"/>
      <w:marTop w:val="0"/>
      <w:marBottom w:val="0"/>
      <w:divBdr>
        <w:top w:val="none" w:sz="0" w:space="0" w:color="auto"/>
        <w:left w:val="none" w:sz="0" w:space="0" w:color="auto"/>
        <w:bottom w:val="none" w:sz="0" w:space="0" w:color="auto"/>
        <w:right w:val="none" w:sz="0" w:space="0" w:color="auto"/>
      </w:divBdr>
    </w:div>
    <w:div w:id="966205149">
      <w:bodyDiv w:val="1"/>
      <w:marLeft w:val="0"/>
      <w:marRight w:val="0"/>
      <w:marTop w:val="0"/>
      <w:marBottom w:val="0"/>
      <w:divBdr>
        <w:top w:val="none" w:sz="0" w:space="0" w:color="auto"/>
        <w:left w:val="none" w:sz="0" w:space="0" w:color="auto"/>
        <w:bottom w:val="none" w:sz="0" w:space="0" w:color="auto"/>
        <w:right w:val="none" w:sz="0" w:space="0" w:color="auto"/>
      </w:divBdr>
    </w:div>
    <w:div w:id="989332243">
      <w:bodyDiv w:val="1"/>
      <w:marLeft w:val="0"/>
      <w:marRight w:val="0"/>
      <w:marTop w:val="0"/>
      <w:marBottom w:val="0"/>
      <w:divBdr>
        <w:top w:val="none" w:sz="0" w:space="0" w:color="auto"/>
        <w:left w:val="none" w:sz="0" w:space="0" w:color="auto"/>
        <w:bottom w:val="none" w:sz="0" w:space="0" w:color="auto"/>
        <w:right w:val="none" w:sz="0" w:space="0" w:color="auto"/>
      </w:divBdr>
    </w:div>
    <w:div w:id="1103189239">
      <w:bodyDiv w:val="1"/>
      <w:marLeft w:val="0"/>
      <w:marRight w:val="0"/>
      <w:marTop w:val="0"/>
      <w:marBottom w:val="0"/>
      <w:divBdr>
        <w:top w:val="none" w:sz="0" w:space="0" w:color="auto"/>
        <w:left w:val="none" w:sz="0" w:space="0" w:color="auto"/>
        <w:bottom w:val="none" w:sz="0" w:space="0" w:color="auto"/>
        <w:right w:val="none" w:sz="0" w:space="0" w:color="auto"/>
      </w:divBdr>
    </w:div>
    <w:div w:id="1324159985">
      <w:bodyDiv w:val="1"/>
      <w:marLeft w:val="0"/>
      <w:marRight w:val="0"/>
      <w:marTop w:val="0"/>
      <w:marBottom w:val="0"/>
      <w:divBdr>
        <w:top w:val="none" w:sz="0" w:space="0" w:color="auto"/>
        <w:left w:val="none" w:sz="0" w:space="0" w:color="auto"/>
        <w:bottom w:val="none" w:sz="0" w:space="0" w:color="auto"/>
        <w:right w:val="none" w:sz="0" w:space="0" w:color="auto"/>
      </w:divBdr>
      <w:divsChild>
        <w:div w:id="1825009074">
          <w:marLeft w:val="0"/>
          <w:marRight w:val="0"/>
          <w:marTop w:val="0"/>
          <w:marBottom w:val="0"/>
          <w:divBdr>
            <w:top w:val="none" w:sz="0" w:space="0" w:color="auto"/>
            <w:left w:val="none" w:sz="0" w:space="0" w:color="auto"/>
            <w:bottom w:val="none" w:sz="0" w:space="0" w:color="auto"/>
            <w:right w:val="none" w:sz="0" w:space="0" w:color="auto"/>
          </w:divBdr>
        </w:div>
        <w:div w:id="1562404519">
          <w:marLeft w:val="0"/>
          <w:marRight w:val="0"/>
          <w:marTop w:val="0"/>
          <w:marBottom w:val="0"/>
          <w:divBdr>
            <w:top w:val="none" w:sz="0" w:space="0" w:color="auto"/>
            <w:left w:val="none" w:sz="0" w:space="0" w:color="auto"/>
            <w:bottom w:val="none" w:sz="0" w:space="0" w:color="auto"/>
            <w:right w:val="none" w:sz="0" w:space="0" w:color="auto"/>
          </w:divBdr>
        </w:div>
        <w:div w:id="1173447844">
          <w:marLeft w:val="0"/>
          <w:marRight w:val="0"/>
          <w:marTop w:val="0"/>
          <w:marBottom w:val="0"/>
          <w:divBdr>
            <w:top w:val="none" w:sz="0" w:space="0" w:color="auto"/>
            <w:left w:val="none" w:sz="0" w:space="0" w:color="auto"/>
            <w:bottom w:val="none" w:sz="0" w:space="0" w:color="auto"/>
            <w:right w:val="none" w:sz="0" w:space="0" w:color="auto"/>
          </w:divBdr>
        </w:div>
        <w:div w:id="419912181">
          <w:marLeft w:val="0"/>
          <w:marRight w:val="0"/>
          <w:marTop w:val="0"/>
          <w:marBottom w:val="0"/>
          <w:divBdr>
            <w:top w:val="none" w:sz="0" w:space="0" w:color="auto"/>
            <w:left w:val="none" w:sz="0" w:space="0" w:color="auto"/>
            <w:bottom w:val="none" w:sz="0" w:space="0" w:color="auto"/>
            <w:right w:val="none" w:sz="0" w:space="0" w:color="auto"/>
          </w:divBdr>
        </w:div>
        <w:div w:id="1015376899">
          <w:marLeft w:val="0"/>
          <w:marRight w:val="0"/>
          <w:marTop w:val="0"/>
          <w:marBottom w:val="0"/>
          <w:divBdr>
            <w:top w:val="none" w:sz="0" w:space="0" w:color="auto"/>
            <w:left w:val="none" w:sz="0" w:space="0" w:color="auto"/>
            <w:bottom w:val="none" w:sz="0" w:space="0" w:color="auto"/>
            <w:right w:val="none" w:sz="0" w:space="0" w:color="auto"/>
          </w:divBdr>
        </w:div>
      </w:divsChild>
    </w:div>
    <w:div w:id="1559129226">
      <w:bodyDiv w:val="1"/>
      <w:marLeft w:val="0"/>
      <w:marRight w:val="0"/>
      <w:marTop w:val="0"/>
      <w:marBottom w:val="0"/>
      <w:divBdr>
        <w:top w:val="none" w:sz="0" w:space="0" w:color="auto"/>
        <w:left w:val="none" w:sz="0" w:space="0" w:color="auto"/>
        <w:bottom w:val="none" w:sz="0" w:space="0" w:color="auto"/>
        <w:right w:val="none" w:sz="0" w:space="0" w:color="auto"/>
      </w:divBdr>
      <w:divsChild>
        <w:div w:id="1258250329">
          <w:marLeft w:val="0"/>
          <w:marRight w:val="0"/>
          <w:marTop w:val="0"/>
          <w:marBottom w:val="0"/>
          <w:divBdr>
            <w:top w:val="none" w:sz="0" w:space="0" w:color="auto"/>
            <w:left w:val="none" w:sz="0" w:space="0" w:color="auto"/>
            <w:bottom w:val="none" w:sz="0" w:space="0" w:color="auto"/>
            <w:right w:val="none" w:sz="0" w:space="0" w:color="auto"/>
          </w:divBdr>
        </w:div>
      </w:divsChild>
    </w:div>
    <w:div w:id="1597128822">
      <w:bodyDiv w:val="1"/>
      <w:marLeft w:val="0"/>
      <w:marRight w:val="0"/>
      <w:marTop w:val="0"/>
      <w:marBottom w:val="0"/>
      <w:divBdr>
        <w:top w:val="none" w:sz="0" w:space="0" w:color="auto"/>
        <w:left w:val="none" w:sz="0" w:space="0" w:color="auto"/>
        <w:bottom w:val="none" w:sz="0" w:space="0" w:color="auto"/>
        <w:right w:val="none" w:sz="0" w:space="0" w:color="auto"/>
      </w:divBdr>
    </w:div>
    <w:div w:id="1620182413">
      <w:bodyDiv w:val="1"/>
      <w:marLeft w:val="0"/>
      <w:marRight w:val="0"/>
      <w:marTop w:val="0"/>
      <w:marBottom w:val="0"/>
      <w:divBdr>
        <w:top w:val="none" w:sz="0" w:space="0" w:color="auto"/>
        <w:left w:val="none" w:sz="0" w:space="0" w:color="auto"/>
        <w:bottom w:val="none" w:sz="0" w:space="0" w:color="auto"/>
        <w:right w:val="none" w:sz="0" w:space="0" w:color="auto"/>
      </w:divBdr>
    </w:div>
    <w:div w:id="1695493118">
      <w:bodyDiv w:val="1"/>
      <w:marLeft w:val="0"/>
      <w:marRight w:val="0"/>
      <w:marTop w:val="0"/>
      <w:marBottom w:val="0"/>
      <w:divBdr>
        <w:top w:val="none" w:sz="0" w:space="0" w:color="auto"/>
        <w:left w:val="none" w:sz="0" w:space="0" w:color="auto"/>
        <w:bottom w:val="none" w:sz="0" w:space="0" w:color="auto"/>
        <w:right w:val="none" w:sz="0" w:space="0" w:color="auto"/>
      </w:divBdr>
    </w:div>
    <w:div w:id="1708676718">
      <w:bodyDiv w:val="1"/>
      <w:marLeft w:val="0"/>
      <w:marRight w:val="0"/>
      <w:marTop w:val="0"/>
      <w:marBottom w:val="0"/>
      <w:divBdr>
        <w:top w:val="none" w:sz="0" w:space="0" w:color="auto"/>
        <w:left w:val="none" w:sz="0" w:space="0" w:color="auto"/>
        <w:bottom w:val="none" w:sz="0" w:space="0" w:color="auto"/>
        <w:right w:val="none" w:sz="0" w:space="0" w:color="auto"/>
      </w:divBdr>
    </w:div>
    <w:div w:id="1790660434">
      <w:bodyDiv w:val="1"/>
      <w:marLeft w:val="0"/>
      <w:marRight w:val="0"/>
      <w:marTop w:val="0"/>
      <w:marBottom w:val="0"/>
      <w:divBdr>
        <w:top w:val="none" w:sz="0" w:space="0" w:color="auto"/>
        <w:left w:val="none" w:sz="0" w:space="0" w:color="auto"/>
        <w:bottom w:val="none" w:sz="0" w:space="0" w:color="auto"/>
        <w:right w:val="none" w:sz="0" w:space="0" w:color="auto"/>
      </w:divBdr>
    </w:div>
    <w:div w:id="1800565057">
      <w:bodyDiv w:val="1"/>
      <w:marLeft w:val="0"/>
      <w:marRight w:val="0"/>
      <w:marTop w:val="0"/>
      <w:marBottom w:val="0"/>
      <w:divBdr>
        <w:top w:val="none" w:sz="0" w:space="0" w:color="auto"/>
        <w:left w:val="none" w:sz="0" w:space="0" w:color="auto"/>
        <w:bottom w:val="none" w:sz="0" w:space="0" w:color="auto"/>
        <w:right w:val="none" w:sz="0" w:space="0" w:color="auto"/>
      </w:divBdr>
    </w:div>
    <w:div w:id="1836916101">
      <w:bodyDiv w:val="1"/>
      <w:marLeft w:val="0"/>
      <w:marRight w:val="0"/>
      <w:marTop w:val="0"/>
      <w:marBottom w:val="0"/>
      <w:divBdr>
        <w:top w:val="none" w:sz="0" w:space="0" w:color="auto"/>
        <w:left w:val="none" w:sz="0" w:space="0" w:color="auto"/>
        <w:bottom w:val="none" w:sz="0" w:space="0" w:color="auto"/>
        <w:right w:val="none" w:sz="0" w:space="0" w:color="auto"/>
      </w:divBdr>
    </w:div>
    <w:div w:id="1918635685">
      <w:bodyDiv w:val="1"/>
      <w:marLeft w:val="0"/>
      <w:marRight w:val="0"/>
      <w:marTop w:val="0"/>
      <w:marBottom w:val="0"/>
      <w:divBdr>
        <w:top w:val="none" w:sz="0" w:space="0" w:color="auto"/>
        <w:left w:val="none" w:sz="0" w:space="0" w:color="auto"/>
        <w:bottom w:val="none" w:sz="0" w:space="0" w:color="auto"/>
        <w:right w:val="none" w:sz="0" w:space="0" w:color="auto"/>
      </w:divBdr>
    </w:div>
    <w:div w:id="2013334298">
      <w:bodyDiv w:val="1"/>
      <w:marLeft w:val="0"/>
      <w:marRight w:val="0"/>
      <w:marTop w:val="0"/>
      <w:marBottom w:val="0"/>
      <w:divBdr>
        <w:top w:val="none" w:sz="0" w:space="0" w:color="auto"/>
        <w:left w:val="none" w:sz="0" w:space="0" w:color="auto"/>
        <w:bottom w:val="none" w:sz="0" w:space="0" w:color="auto"/>
        <w:right w:val="none" w:sz="0" w:space="0" w:color="auto"/>
      </w:divBdr>
    </w:div>
    <w:div w:id="2062091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microsoft.com/office/2011/relationships/people" Target="people.xm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R-project.org" TargetMode="External"/><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yperlink" Target="mailto:jeffreym@unc.edu" TargetMode="External"/><Relationship Id="rId19" Type="http://schemas.openxmlformats.org/officeDocument/2006/relationships/image" Target="media/image6.pn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F475B5-F425-4A7E-AC9A-E596DE14C5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TotalTime>
  <Pages>1</Pages>
  <Words>27500</Words>
  <Characters>156754</Characters>
  <Application>Microsoft Office Word</Application>
  <DocSecurity>0</DocSecurity>
  <Lines>1306</Lines>
  <Paragraphs>367</Paragraphs>
  <ScaleCrop>false</ScaleCrop>
  <HeadingPairs>
    <vt:vector size="2" baseType="variant">
      <vt:variant>
        <vt:lpstr>Title</vt:lpstr>
      </vt:variant>
      <vt:variant>
        <vt:i4>1</vt:i4>
      </vt:variant>
    </vt:vector>
  </HeadingPairs>
  <TitlesOfParts>
    <vt:vector size="1" baseType="lpstr">
      <vt:lpstr/>
    </vt:vector>
  </TitlesOfParts>
  <Company>The University of North Carolina at Chapel Hill</Company>
  <LinksUpToDate>false</LinksUpToDate>
  <CharactersWithSpaces>183887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Jeffrey D. Muehlbauer</dc:creator>
  <cp:lastModifiedBy>Jeffrey D. Muehlbauer</cp:lastModifiedBy>
  <cp:revision>9</cp:revision>
  <cp:lastPrinted>2015-07-31T17:44:00Z</cp:lastPrinted>
  <dcterms:created xsi:type="dcterms:W3CDTF">2016-02-05T23:07:00Z</dcterms:created>
  <dcterms:modified xsi:type="dcterms:W3CDTF">2016-02-08T18:29:00Z</dcterms:modified>
</cp:coreProperties>
</file>